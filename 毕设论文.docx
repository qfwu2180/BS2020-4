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EAEF7B" w14:textId="77777777" w:rsidR="005037CB" w:rsidRPr="000B4513" w:rsidRDefault="005037CB" w:rsidP="003478C0">
      <w:pPr>
        <w:widowControl/>
        <w:shd w:val="clear" w:color="auto" w:fill="FFFFFF"/>
        <w:spacing w:line="315" w:lineRule="atLeast"/>
        <w:jc w:val="left"/>
        <w:rPr>
          <w:rFonts w:eastAsia="黑体"/>
          <w:color w:val="FF0000"/>
          <w:sz w:val="28"/>
          <w:szCs w:val="28"/>
        </w:rPr>
      </w:pPr>
    </w:p>
    <w:p w14:paraId="2FF218FA" w14:textId="77777777" w:rsidR="003478C0" w:rsidRPr="003478C0" w:rsidRDefault="003478C0">
      <w:pPr>
        <w:widowControl/>
        <w:jc w:val="left"/>
        <w:rPr>
          <w:rFonts w:eastAsia="黑体"/>
          <w:sz w:val="52"/>
        </w:rPr>
      </w:pPr>
    </w:p>
    <w:p w14:paraId="75B4F9BF" w14:textId="77777777" w:rsidR="00C23FB1" w:rsidRPr="00982079" w:rsidRDefault="00C23FB1" w:rsidP="00C23FB1">
      <w:pPr>
        <w:jc w:val="center"/>
        <w:rPr>
          <w:rFonts w:eastAsia="黑体"/>
          <w:sz w:val="52"/>
        </w:rPr>
      </w:pPr>
      <w:r>
        <w:rPr>
          <w:noProof/>
        </w:rPr>
        <w:drawing>
          <wp:inline distT="0" distB="0" distL="0" distR="0" wp14:anchorId="65BE9F79" wp14:editId="5CF8C9CF">
            <wp:extent cx="3726815" cy="1035050"/>
            <wp:effectExtent l="0" t="0" r="6985" b="0"/>
            <wp:docPr id="2" name="图片 2"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cstate="print">
                      <a:clrChange>
                        <a:clrFrom>
                          <a:srgbClr val="FFFFFD"/>
                        </a:clrFrom>
                        <a:clrTo>
                          <a:srgbClr val="FFFFFD">
                            <a:alpha val="0"/>
                          </a:srgbClr>
                        </a:clrTo>
                      </a:clrChange>
                      <a:lum contrast="100000"/>
                      <a:extLst>
                        <a:ext uri="{28A0092B-C50C-407E-A947-70E740481C1C}">
                          <a14:useLocalDpi xmlns:a14="http://schemas.microsoft.com/office/drawing/2010/main" val="0"/>
                        </a:ext>
                      </a:extLst>
                    </a:blip>
                    <a:srcRect t="6030" b="48164"/>
                    <a:stretch>
                      <a:fillRect/>
                    </a:stretch>
                  </pic:blipFill>
                  <pic:spPr bwMode="auto">
                    <a:xfrm>
                      <a:off x="0" y="0"/>
                      <a:ext cx="3726815" cy="1035050"/>
                    </a:xfrm>
                    <a:prstGeom prst="rect">
                      <a:avLst/>
                    </a:prstGeom>
                    <a:noFill/>
                    <a:ln>
                      <a:noFill/>
                    </a:ln>
                  </pic:spPr>
                </pic:pic>
              </a:graphicData>
            </a:graphic>
          </wp:inline>
        </w:drawing>
      </w:r>
    </w:p>
    <w:p w14:paraId="3ADE06CE" w14:textId="77777777" w:rsidR="00C23FB1" w:rsidRPr="00982079" w:rsidRDefault="00C23FB1" w:rsidP="00C23FB1">
      <w:pPr>
        <w:jc w:val="center"/>
        <w:rPr>
          <w:rFonts w:eastAsia="黑体"/>
          <w:sz w:val="52"/>
        </w:rPr>
      </w:pPr>
    </w:p>
    <w:p w14:paraId="72B7CE65" w14:textId="77777777" w:rsidR="00C23FB1" w:rsidRPr="00B946D5" w:rsidRDefault="00C23FB1" w:rsidP="00C23FB1">
      <w:pPr>
        <w:jc w:val="center"/>
        <w:rPr>
          <w:rFonts w:ascii="黑体" w:eastAsia="黑体" w:hAnsi="黑体"/>
          <w:b/>
          <w:sz w:val="24"/>
          <w:szCs w:val="24"/>
        </w:rPr>
      </w:pPr>
      <w:r w:rsidRPr="00982079">
        <w:rPr>
          <w:rFonts w:eastAsia="黑体" w:hint="eastAsia"/>
          <w:b/>
          <w:sz w:val="52"/>
        </w:rPr>
        <w:t>本</w:t>
      </w:r>
      <w:r w:rsidRPr="00982079">
        <w:rPr>
          <w:rFonts w:eastAsia="黑体"/>
          <w:b/>
          <w:sz w:val="52"/>
        </w:rPr>
        <w:t xml:space="preserve"> </w:t>
      </w:r>
      <w:r w:rsidRPr="00982079">
        <w:rPr>
          <w:rFonts w:eastAsia="黑体" w:hint="eastAsia"/>
          <w:b/>
          <w:sz w:val="52"/>
        </w:rPr>
        <w:t>科</w:t>
      </w:r>
      <w:r w:rsidRPr="00982079">
        <w:rPr>
          <w:rFonts w:eastAsia="黑体"/>
          <w:b/>
          <w:sz w:val="52"/>
        </w:rPr>
        <w:t xml:space="preserve"> </w:t>
      </w:r>
      <w:r w:rsidRPr="00982079">
        <w:rPr>
          <w:rFonts w:eastAsia="黑体" w:hint="eastAsia"/>
          <w:b/>
          <w:sz w:val="52"/>
        </w:rPr>
        <w:t>毕</w:t>
      </w:r>
      <w:r w:rsidRPr="00982079">
        <w:rPr>
          <w:rFonts w:eastAsia="黑体"/>
          <w:b/>
          <w:sz w:val="52"/>
        </w:rPr>
        <w:t xml:space="preserve"> </w:t>
      </w:r>
      <w:r w:rsidRPr="00982079">
        <w:rPr>
          <w:rFonts w:eastAsia="黑体" w:hint="eastAsia"/>
          <w:b/>
          <w:sz w:val="52"/>
        </w:rPr>
        <w:t>业</w:t>
      </w:r>
      <w:r w:rsidRPr="00982079">
        <w:rPr>
          <w:rFonts w:eastAsia="黑体"/>
          <w:b/>
          <w:sz w:val="52"/>
        </w:rPr>
        <w:t xml:space="preserve"> </w:t>
      </w:r>
      <w:r w:rsidRPr="00982079">
        <w:rPr>
          <w:rFonts w:eastAsia="黑体" w:hint="eastAsia"/>
          <w:b/>
          <w:sz w:val="52"/>
        </w:rPr>
        <w:t>设</w:t>
      </w:r>
      <w:r w:rsidRPr="00982079">
        <w:rPr>
          <w:rFonts w:eastAsia="黑体"/>
          <w:b/>
          <w:sz w:val="52"/>
        </w:rPr>
        <w:t xml:space="preserve"> </w:t>
      </w:r>
      <w:r w:rsidRPr="00982079">
        <w:rPr>
          <w:rFonts w:eastAsia="黑体" w:hint="eastAsia"/>
          <w:b/>
          <w:sz w:val="52"/>
        </w:rPr>
        <w:t>计（论文）</w:t>
      </w:r>
    </w:p>
    <w:p w14:paraId="1075F66D" w14:textId="77777777" w:rsidR="00C23FB1" w:rsidRPr="00982079" w:rsidRDefault="00C23FB1" w:rsidP="00C23FB1">
      <w:pPr>
        <w:jc w:val="center"/>
        <w:rPr>
          <w:sz w:val="52"/>
        </w:rPr>
      </w:pPr>
    </w:p>
    <w:p w14:paraId="187B5F49" w14:textId="77777777" w:rsidR="00C23FB1" w:rsidRPr="00982079" w:rsidRDefault="00C23FB1" w:rsidP="00C23FB1">
      <w:pPr>
        <w:jc w:val="center"/>
        <w:rPr>
          <w:sz w:val="52"/>
        </w:rPr>
      </w:pPr>
      <w:r>
        <w:rPr>
          <w:noProof/>
        </w:rPr>
        <w:drawing>
          <wp:inline distT="0" distB="0" distL="0" distR="0" wp14:anchorId="4F62F6C5" wp14:editId="22A1C4FA">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90625" cy="1155700"/>
                    </a:xfrm>
                    <a:prstGeom prst="rect">
                      <a:avLst/>
                    </a:prstGeom>
                    <a:noFill/>
                    <a:ln>
                      <a:noFill/>
                    </a:ln>
                  </pic:spPr>
                </pic:pic>
              </a:graphicData>
            </a:graphic>
          </wp:inline>
        </w:drawing>
      </w:r>
    </w:p>
    <w:p w14:paraId="50032306" w14:textId="77777777" w:rsidR="00C23FB1" w:rsidRPr="00982079" w:rsidRDefault="00C23FB1" w:rsidP="00C23FB1"/>
    <w:p w14:paraId="23637D2A" w14:textId="77777777" w:rsidR="00B946D5" w:rsidRDefault="00C23FB1" w:rsidP="00340148">
      <w:pPr>
        <w:jc w:val="center"/>
        <w:rPr>
          <w:b/>
          <w:bCs/>
          <w:sz w:val="32"/>
          <w:u w:val="thick"/>
        </w:rPr>
      </w:pPr>
      <w:r w:rsidRPr="00982079">
        <w:rPr>
          <w:rFonts w:ascii="黑体" w:eastAsia="黑体" w:hint="eastAsia"/>
          <w:b/>
          <w:sz w:val="32"/>
        </w:rPr>
        <w:t>题目</w:t>
      </w:r>
      <w:r w:rsidRPr="00982079">
        <w:rPr>
          <w:rFonts w:ascii="黑体" w:eastAsia="黑体"/>
          <w:b/>
          <w:sz w:val="32"/>
        </w:rPr>
        <w:t>:</w:t>
      </w:r>
      <w:r w:rsidR="00B946D5" w:rsidRPr="00982079">
        <w:rPr>
          <w:b/>
          <w:bCs/>
          <w:sz w:val="32"/>
        </w:rPr>
        <w:t xml:space="preserve"> </w:t>
      </w:r>
      <w:r w:rsidR="00340148">
        <w:rPr>
          <w:b/>
          <w:bCs/>
          <w:sz w:val="32"/>
          <w:u w:val="thick"/>
        </w:rPr>
        <w:t xml:space="preserve"> </w:t>
      </w:r>
      <w:r w:rsidR="00340148">
        <w:rPr>
          <w:rFonts w:hint="eastAsia"/>
          <w:b/>
          <w:bCs/>
          <w:sz w:val="32"/>
          <w:u w:val="thick"/>
        </w:rPr>
        <w:t xml:space="preserve"> </w:t>
      </w:r>
      <w:r w:rsidR="00DD7909" w:rsidRPr="00B13B76">
        <w:rPr>
          <w:rFonts w:ascii="黑体" w:eastAsia="黑体" w:hAnsi="黑体" w:hint="eastAsia"/>
          <w:b/>
          <w:bCs/>
          <w:sz w:val="32"/>
          <w:u w:val="thick"/>
        </w:rPr>
        <w:t>基于深度学习的量化投资策略设计与实现</w:t>
      </w:r>
      <w:r w:rsidR="00340148">
        <w:rPr>
          <w:rFonts w:hint="eastAsia"/>
          <w:b/>
          <w:bCs/>
          <w:sz w:val="32"/>
          <w:u w:val="thick"/>
        </w:rPr>
        <w:t xml:space="preserve">   </w:t>
      </w:r>
    </w:p>
    <w:p w14:paraId="3AC581E2" w14:textId="77777777" w:rsidR="00340148" w:rsidRPr="00340148" w:rsidRDefault="00340148" w:rsidP="00340148">
      <w:pPr>
        <w:jc w:val="center"/>
        <w:rPr>
          <w:b/>
          <w:bCs/>
          <w:sz w:val="32"/>
          <w:u w:val="thick"/>
        </w:rPr>
      </w:pPr>
    </w:p>
    <w:p w14:paraId="46149BD5" w14:textId="77777777" w:rsidR="00C23FB1" w:rsidRDefault="00C23FB1" w:rsidP="00C23FB1">
      <w:pPr>
        <w:ind w:firstLineChars="795" w:firstLine="2554"/>
        <w:jc w:val="center"/>
        <w:rPr>
          <w:rFonts w:ascii="黑体" w:eastAsia="黑体" w:hAnsi="宋体"/>
          <w:b/>
          <w:sz w:val="32"/>
          <w:u w:val="thick"/>
        </w:rPr>
      </w:pPr>
    </w:p>
    <w:p w14:paraId="1FAB2754" w14:textId="77777777" w:rsidR="00C23FB1" w:rsidRPr="00982079" w:rsidRDefault="00C23FB1" w:rsidP="00C23FB1">
      <w:pPr>
        <w:ind w:firstLineChars="795" w:firstLine="2554"/>
        <w:jc w:val="center"/>
        <w:rPr>
          <w:b/>
          <w:bCs/>
          <w:sz w:val="32"/>
        </w:rPr>
      </w:pPr>
    </w:p>
    <w:p w14:paraId="0410790B" w14:textId="77777777" w:rsidR="00C23FB1" w:rsidRPr="00982079" w:rsidRDefault="00C23FB1" w:rsidP="00C23FB1">
      <w:pPr>
        <w:spacing w:line="360" w:lineRule="auto"/>
        <w:ind w:firstLineChars="594" w:firstLine="1908"/>
        <w:rPr>
          <w:b/>
          <w:bCs/>
          <w:sz w:val="32"/>
          <w:u w:val="thick"/>
        </w:rPr>
      </w:pPr>
      <w:r w:rsidRPr="00982079">
        <w:rPr>
          <w:rFonts w:hint="eastAsia"/>
          <w:b/>
          <w:bCs/>
          <w:sz w:val="32"/>
        </w:rPr>
        <w:t>姓</w:t>
      </w:r>
      <w:r w:rsidRPr="00982079">
        <w:rPr>
          <w:b/>
          <w:bCs/>
          <w:sz w:val="32"/>
        </w:rPr>
        <w:t xml:space="preserve">    </w:t>
      </w:r>
      <w:r w:rsidRPr="00982079">
        <w:rPr>
          <w:rFonts w:hint="eastAsia"/>
          <w:b/>
          <w:bCs/>
          <w:sz w:val="32"/>
        </w:rPr>
        <w:t>名</w:t>
      </w:r>
      <w:r w:rsidRPr="00982079">
        <w:rPr>
          <w:b/>
          <w:bCs/>
          <w:sz w:val="32"/>
        </w:rPr>
        <w:t xml:space="preserve"> </w:t>
      </w:r>
      <w:r w:rsidR="00944AFD">
        <w:rPr>
          <w:b/>
          <w:bCs/>
          <w:sz w:val="32"/>
          <w:u w:val="thick"/>
        </w:rPr>
        <w:t xml:space="preserve">      </w:t>
      </w:r>
      <w:r>
        <w:rPr>
          <w:b/>
          <w:bCs/>
          <w:sz w:val="32"/>
          <w:u w:val="thick"/>
        </w:rPr>
        <w:t xml:space="preserve"> </w:t>
      </w:r>
      <w:r w:rsidR="00DD7909">
        <w:rPr>
          <w:rFonts w:hint="eastAsia"/>
          <w:b/>
          <w:bCs/>
          <w:sz w:val="32"/>
          <w:u w:val="thick"/>
        </w:rPr>
        <w:t>李永锐</w:t>
      </w:r>
      <w:r w:rsidR="00B946D5">
        <w:rPr>
          <w:rFonts w:hint="eastAsia"/>
          <w:b/>
          <w:bCs/>
          <w:sz w:val="32"/>
          <w:u w:val="thick"/>
        </w:rPr>
        <w:t xml:space="preserve">  </w:t>
      </w:r>
      <w:r>
        <w:rPr>
          <w:b/>
          <w:bCs/>
          <w:sz w:val="32"/>
          <w:u w:val="thick"/>
        </w:rPr>
        <w:t xml:space="preserve">      </w:t>
      </w:r>
    </w:p>
    <w:p w14:paraId="07003EF7" w14:textId="77777777" w:rsidR="00C23FB1" w:rsidRPr="00982079" w:rsidRDefault="00C23FB1" w:rsidP="00C23FB1">
      <w:pPr>
        <w:spacing w:line="360" w:lineRule="auto"/>
        <w:ind w:firstLineChars="595" w:firstLine="1911"/>
        <w:rPr>
          <w:b/>
          <w:bCs/>
          <w:sz w:val="32"/>
          <w:u w:val="thick"/>
        </w:rPr>
      </w:pPr>
      <w:r w:rsidRPr="00982079">
        <w:rPr>
          <w:rFonts w:hint="eastAsia"/>
          <w:b/>
          <w:bCs/>
          <w:sz w:val="32"/>
        </w:rPr>
        <w:t>学</w:t>
      </w:r>
      <w:r w:rsidRPr="00982079">
        <w:rPr>
          <w:b/>
          <w:bCs/>
          <w:sz w:val="32"/>
        </w:rPr>
        <w:t xml:space="preserve">    </w:t>
      </w:r>
      <w:r w:rsidRPr="00982079">
        <w:rPr>
          <w:rFonts w:hint="eastAsia"/>
          <w:b/>
          <w:bCs/>
          <w:sz w:val="32"/>
        </w:rPr>
        <w:t>院</w:t>
      </w:r>
      <w:r w:rsidRPr="00982079">
        <w:rPr>
          <w:b/>
          <w:bCs/>
          <w:sz w:val="32"/>
        </w:rPr>
        <w:t xml:space="preserve"> </w:t>
      </w:r>
      <w:r w:rsidR="00944AFD">
        <w:rPr>
          <w:b/>
          <w:bCs/>
          <w:sz w:val="32"/>
          <w:u w:val="thick"/>
        </w:rPr>
        <w:t xml:space="preserve">    </w:t>
      </w:r>
      <w:r w:rsidR="00B946D5">
        <w:rPr>
          <w:rFonts w:hint="eastAsia"/>
          <w:b/>
          <w:bCs/>
          <w:sz w:val="32"/>
          <w:u w:val="thick"/>
        </w:rPr>
        <w:t xml:space="preserve">   </w:t>
      </w:r>
      <w:r w:rsidR="00DD7909">
        <w:rPr>
          <w:rFonts w:hint="eastAsia"/>
          <w:b/>
          <w:bCs/>
          <w:sz w:val="32"/>
          <w:u w:val="thick"/>
        </w:rPr>
        <w:t>计算机</w:t>
      </w:r>
      <w:r w:rsidR="00B946D5">
        <w:rPr>
          <w:rFonts w:hint="eastAsia"/>
          <w:b/>
          <w:bCs/>
          <w:sz w:val="32"/>
          <w:u w:val="thick"/>
        </w:rPr>
        <w:t xml:space="preserve"> </w:t>
      </w:r>
      <w:r w:rsidR="00944AFD">
        <w:rPr>
          <w:b/>
          <w:bCs/>
          <w:sz w:val="32"/>
          <w:u w:val="thick"/>
        </w:rPr>
        <w:t xml:space="preserve"> </w:t>
      </w:r>
      <w:r w:rsidR="00DD7909">
        <w:rPr>
          <w:b/>
          <w:bCs/>
          <w:sz w:val="32"/>
          <w:u w:val="thick"/>
        </w:rPr>
        <w:t xml:space="preserve">   </w:t>
      </w:r>
      <w:r w:rsidRPr="00982079">
        <w:rPr>
          <w:b/>
          <w:bCs/>
          <w:sz w:val="32"/>
          <w:u w:val="thick"/>
        </w:rPr>
        <w:t xml:space="preserve"> </w:t>
      </w:r>
      <w:r>
        <w:rPr>
          <w:b/>
          <w:bCs/>
          <w:sz w:val="32"/>
          <w:u w:val="thick"/>
        </w:rPr>
        <w:t xml:space="preserve">  </w:t>
      </w:r>
    </w:p>
    <w:p w14:paraId="2F7C4467" w14:textId="77777777" w:rsidR="00C23FB1" w:rsidRPr="00982079" w:rsidRDefault="00C23FB1" w:rsidP="00C23FB1">
      <w:pPr>
        <w:spacing w:line="360" w:lineRule="auto"/>
        <w:ind w:firstLineChars="595" w:firstLine="1911"/>
        <w:rPr>
          <w:b/>
          <w:bCs/>
          <w:sz w:val="32"/>
          <w:u w:val="thick"/>
        </w:rPr>
      </w:pPr>
      <w:r w:rsidRPr="00982079">
        <w:rPr>
          <w:rFonts w:hint="eastAsia"/>
          <w:b/>
          <w:bCs/>
          <w:sz w:val="32"/>
        </w:rPr>
        <w:t>专</w:t>
      </w:r>
      <w:r w:rsidRPr="00982079">
        <w:rPr>
          <w:b/>
          <w:bCs/>
          <w:sz w:val="32"/>
        </w:rPr>
        <w:t xml:space="preserve">    </w:t>
      </w:r>
      <w:r w:rsidRPr="00982079">
        <w:rPr>
          <w:rFonts w:hint="eastAsia"/>
          <w:b/>
          <w:bCs/>
          <w:sz w:val="32"/>
        </w:rPr>
        <w:t>业</w:t>
      </w:r>
      <w:r w:rsidRPr="00982079">
        <w:rPr>
          <w:b/>
          <w:bCs/>
          <w:sz w:val="32"/>
        </w:rPr>
        <w:t xml:space="preserve"> </w:t>
      </w:r>
      <w:r w:rsidR="00944AFD">
        <w:rPr>
          <w:b/>
          <w:bCs/>
          <w:sz w:val="32"/>
          <w:u w:val="thick"/>
        </w:rPr>
        <w:t xml:space="preserve">    </w:t>
      </w:r>
      <w:r w:rsidRPr="00982079">
        <w:rPr>
          <w:b/>
          <w:bCs/>
          <w:sz w:val="32"/>
          <w:u w:val="thick"/>
        </w:rPr>
        <w:t xml:space="preserve"> </w:t>
      </w:r>
      <w:r w:rsidR="00B946D5">
        <w:rPr>
          <w:rFonts w:hint="eastAsia"/>
          <w:b/>
          <w:bCs/>
          <w:sz w:val="32"/>
          <w:u w:val="thick"/>
        </w:rPr>
        <w:t xml:space="preserve">  </w:t>
      </w:r>
      <w:r w:rsidR="00DD7909">
        <w:rPr>
          <w:rFonts w:hint="eastAsia"/>
          <w:b/>
          <w:bCs/>
          <w:sz w:val="32"/>
          <w:u w:val="thick"/>
        </w:rPr>
        <w:t>网络工程</w:t>
      </w:r>
      <w:r w:rsidRPr="00982079">
        <w:rPr>
          <w:b/>
          <w:bCs/>
          <w:sz w:val="32"/>
          <w:u w:val="thick"/>
        </w:rPr>
        <w:t xml:space="preserve"> </w:t>
      </w:r>
      <w:r w:rsidR="00DD7909">
        <w:rPr>
          <w:b/>
          <w:bCs/>
          <w:sz w:val="32"/>
          <w:u w:val="thick"/>
        </w:rPr>
        <w:t xml:space="preserve"> </w:t>
      </w:r>
      <w:r>
        <w:rPr>
          <w:b/>
          <w:bCs/>
          <w:sz w:val="32"/>
          <w:u w:val="thick"/>
        </w:rPr>
        <w:t xml:space="preserve">    </w:t>
      </w:r>
    </w:p>
    <w:p w14:paraId="4D58DF83" w14:textId="77777777" w:rsidR="00C23FB1" w:rsidRPr="00982079" w:rsidRDefault="00C23FB1" w:rsidP="00C23FB1">
      <w:pPr>
        <w:spacing w:line="360" w:lineRule="auto"/>
        <w:ind w:firstLineChars="595" w:firstLine="1911"/>
        <w:rPr>
          <w:b/>
          <w:bCs/>
          <w:sz w:val="32"/>
        </w:rPr>
      </w:pPr>
      <w:r w:rsidRPr="00982079">
        <w:rPr>
          <w:rFonts w:hint="eastAsia"/>
          <w:b/>
          <w:bCs/>
          <w:sz w:val="32"/>
        </w:rPr>
        <w:t>班</w:t>
      </w:r>
      <w:r w:rsidRPr="00982079">
        <w:rPr>
          <w:b/>
          <w:bCs/>
          <w:sz w:val="32"/>
        </w:rPr>
        <w:t xml:space="preserve">    </w:t>
      </w:r>
      <w:r w:rsidRPr="00982079">
        <w:rPr>
          <w:rFonts w:hint="eastAsia"/>
          <w:b/>
          <w:bCs/>
          <w:sz w:val="32"/>
        </w:rPr>
        <w:t>级</w:t>
      </w:r>
      <w:r w:rsidRPr="00982079">
        <w:rPr>
          <w:b/>
          <w:bCs/>
          <w:sz w:val="32"/>
        </w:rPr>
        <w:t xml:space="preserve"> </w:t>
      </w:r>
      <w:r w:rsidR="00944AFD">
        <w:rPr>
          <w:b/>
          <w:bCs/>
          <w:sz w:val="32"/>
          <w:u w:val="thick"/>
        </w:rPr>
        <w:t xml:space="preserve">   </w:t>
      </w:r>
      <w:r w:rsidRPr="00982079">
        <w:rPr>
          <w:b/>
          <w:bCs/>
          <w:sz w:val="32"/>
          <w:u w:val="thick"/>
        </w:rPr>
        <w:t xml:space="preserve"> </w:t>
      </w:r>
      <w:r w:rsidR="00B946D5">
        <w:rPr>
          <w:rFonts w:hint="eastAsia"/>
          <w:b/>
          <w:bCs/>
          <w:sz w:val="32"/>
          <w:u w:val="thick"/>
        </w:rPr>
        <w:t xml:space="preserve">  </w:t>
      </w:r>
      <w:r w:rsidR="00DD7909">
        <w:rPr>
          <w:rFonts w:hint="eastAsia"/>
          <w:b/>
          <w:bCs/>
          <w:sz w:val="32"/>
          <w:u w:val="thick"/>
        </w:rPr>
        <w:t>2016211313</w:t>
      </w:r>
      <w:r w:rsidR="00B946D5">
        <w:rPr>
          <w:rFonts w:hint="eastAsia"/>
          <w:b/>
          <w:bCs/>
          <w:sz w:val="32"/>
          <w:u w:val="thick"/>
        </w:rPr>
        <w:t xml:space="preserve">   </w:t>
      </w:r>
      <w:r>
        <w:rPr>
          <w:b/>
          <w:bCs/>
          <w:sz w:val="32"/>
          <w:u w:val="thick"/>
        </w:rPr>
        <w:t xml:space="preserve">  </w:t>
      </w:r>
    </w:p>
    <w:p w14:paraId="658371FD" w14:textId="77777777" w:rsidR="00C23FB1" w:rsidRPr="00982079" w:rsidRDefault="00C23FB1" w:rsidP="00C23FB1">
      <w:pPr>
        <w:spacing w:line="360" w:lineRule="auto"/>
        <w:ind w:firstLineChars="595" w:firstLine="1911"/>
        <w:rPr>
          <w:b/>
          <w:bCs/>
          <w:sz w:val="32"/>
          <w:u w:val="single"/>
        </w:rPr>
      </w:pPr>
      <w:r w:rsidRPr="00982079">
        <w:rPr>
          <w:rFonts w:hint="eastAsia"/>
          <w:b/>
          <w:bCs/>
          <w:sz w:val="32"/>
        </w:rPr>
        <w:t>学</w:t>
      </w:r>
      <w:r w:rsidRPr="00982079">
        <w:rPr>
          <w:b/>
          <w:bCs/>
          <w:sz w:val="32"/>
        </w:rPr>
        <w:t xml:space="preserve">    </w:t>
      </w:r>
      <w:r w:rsidRPr="00982079">
        <w:rPr>
          <w:rFonts w:hint="eastAsia"/>
          <w:b/>
          <w:bCs/>
          <w:sz w:val="32"/>
        </w:rPr>
        <w:t>号</w:t>
      </w:r>
      <w:r w:rsidRPr="00982079">
        <w:rPr>
          <w:b/>
          <w:bCs/>
          <w:sz w:val="32"/>
        </w:rPr>
        <w:t xml:space="preserve"> </w:t>
      </w:r>
      <w:r w:rsidR="00944AFD">
        <w:rPr>
          <w:b/>
          <w:bCs/>
          <w:sz w:val="32"/>
          <w:u w:val="thick"/>
        </w:rPr>
        <w:t xml:space="preserve">  </w:t>
      </w:r>
      <w:r w:rsidRPr="00982079">
        <w:rPr>
          <w:b/>
          <w:bCs/>
          <w:sz w:val="32"/>
          <w:u w:val="thick"/>
        </w:rPr>
        <w:t xml:space="preserve">  </w:t>
      </w:r>
      <w:r w:rsidR="00B946D5">
        <w:rPr>
          <w:rFonts w:hint="eastAsia"/>
          <w:b/>
          <w:bCs/>
          <w:sz w:val="32"/>
          <w:u w:val="thick"/>
        </w:rPr>
        <w:t xml:space="preserve">  </w:t>
      </w:r>
      <w:r w:rsidR="00DD7909">
        <w:rPr>
          <w:rFonts w:hint="eastAsia"/>
          <w:b/>
          <w:bCs/>
          <w:sz w:val="32"/>
          <w:u w:val="thick"/>
        </w:rPr>
        <w:t>2016211481</w:t>
      </w:r>
      <w:r w:rsidR="00B946D5">
        <w:rPr>
          <w:rFonts w:hint="eastAsia"/>
          <w:b/>
          <w:bCs/>
          <w:sz w:val="32"/>
          <w:u w:val="thick"/>
        </w:rPr>
        <w:t xml:space="preserve">   </w:t>
      </w:r>
      <w:r>
        <w:rPr>
          <w:b/>
          <w:bCs/>
          <w:sz w:val="32"/>
          <w:u w:val="thick"/>
        </w:rPr>
        <w:t xml:space="preserve">  </w:t>
      </w:r>
    </w:p>
    <w:p w14:paraId="7EB8E919" w14:textId="77777777" w:rsidR="00C23FB1" w:rsidRPr="00982079" w:rsidRDefault="00C23FB1" w:rsidP="00C23FB1">
      <w:pPr>
        <w:spacing w:line="360" w:lineRule="auto"/>
        <w:ind w:firstLineChars="595" w:firstLine="1911"/>
        <w:rPr>
          <w:b/>
          <w:bCs/>
          <w:sz w:val="32"/>
          <w:u w:val="single"/>
        </w:rPr>
      </w:pPr>
      <w:r w:rsidRPr="00982079">
        <w:rPr>
          <w:rFonts w:hint="eastAsia"/>
          <w:b/>
          <w:bCs/>
          <w:sz w:val="32"/>
        </w:rPr>
        <w:t>班内序号</w:t>
      </w:r>
      <w:r w:rsidRPr="00982079">
        <w:rPr>
          <w:b/>
          <w:bCs/>
          <w:sz w:val="32"/>
        </w:rPr>
        <w:t xml:space="preserve"> </w:t>
      </w:r>
      <w:r w:rsidR="00944AFD">
        <w:rPr>
          <w:b/>
          <w:bCs/>
          <w:sz w:val="32"/>
          <w:u w:val="thick"/>
        </w:rPr>
        <w:t xml:space="preserve"> </w:t>
      </w:r>
      <w:r w:rsidRPr="00982079">
        <w:rPr>
          <w:b/>
          <w:bCs/>
          <w:sz w:val="32"/>
          <w:u w:val="thick"/>
        </w:rPr>
        <w:t xml:space="preserve">      </w:t>
      </w:r>
      <w:r w:rsidR="00B946D5">
        <w:rPr>
          <w:rFonts w:hint="eastAsia"/>
          <w:b/>
          <w:bCs/>
          <w:sz w:val="32"/>
          <w:u w:val="thick"/>
        </w:rPr>
        <w:t xml:space="preserve">  </w:t>
      </w:r>
      <w:r w:rsidR="00DD7909">
        <w:rPr>
          <w:rFonts w:hint="eastAsia"/>
          <w:b/>
          <w:bCs/>
          <w:sz w:val="32"/>
          <w:u w:val="thick"/>
        </w:rPr>
        <w:t>13</w:t>
      </w:r>
      <w:r w:rsidR="00B946D5">
        <w:rPr>
          <w:rFonts w:hint="eastAsia"/>
          <w:b/>
          <w:bCs/>
          <w:sz w:val="32"/>
          <w:u w:val="thick"/>
        </w:rPr>
        <w:t xml:space="preserve"> </w:t>
      </w:r>
      <w:r w:rsidRPr="00982079">
        <w:rPr>
          <w:b/>
          <w:bCs/>
          <w:sz w:val="32"/>
          <w:u w:val="thick"/>
        </w:rPr>
        <w:t xml:space="preserve">       </w:t>
      </w:r>
      <w:r w:rsidR="00DD7909">
        <w:rPr>
          <w:b/>
          <w:bCs/>
          <w:sz w:val="32"/>
          <w:u w:val="thick"/>
        </w:rPr>
        <w:t xml:space="preserve">  </w:t>
      </w:r>
    </w:p>
    <w:p w14:paraId="16D35D65" w14:textId="77777777" w:rsidR="00C23FB1" w:rsidRDefault="00C23FB1" w:rsidP="001105DB">
      <w:pPr>
        <w:spacing w:line="360" w:lineRule="auto"/>
        <w:ind w:firstLineChars="595" w:firstLine="1911"/>
        <w:rPr>
          <w:rFonts w:asciiTheme="minorEastAsia" w:hAnsiTheme="minorEastAsia"/>
          <w:b/>
          <w:bCs/>
          <w:sz w:val="24"/>
          <w:szCs w:val="24"/>
          <w:u w:val="thick"/>
        </w:rPr>
      </w:pPr>
      <w:r w:rsidRPr="00982079">
        <w:rPr>
          <w:rFonts w:hint="eastAsia"/>
          <w:b/>
          <w:bCs/>
          <w:sz w:val="32"/>
        </w:rPr>
        <w:t>指导教师</w:t>
      </w:r>
      <w:r w:rsidR="00340148">
        <w:rPr>
          <w:rFonts w:hint="eastAsia"/>
          <w:b/>
          <w:bCs/>
          <w:sz w:val="32"/>
        </w:rPr>
        <w:t xml:space="preserve"> </w:t>
      </w:r>
      <w:r w:rsidR="00B946D5">
        <w:rPr>
          <w:b/>
          <w:bCs/>
          <w:sz w:val="32"/>
          <w:u w:val="thick"/>
        </w:rPr>
        <w:t xml:space="preserve"> </w:t>
      </w:r>
      <w:r w:rsidR="00B946D5" w:rsidRPr="00982079">
        <w:rPr>
          <w:b/>
          <w:bCs/>
          <w:sz w:val="32"/>
          <w:u w:val="thick"/>
        </w:rPr>
        <w:t xml:space="preserve">      </w:t>
      </w:r>
      <w:r w:rsidR="00B946D5">
        <w:rPr>
          <w:rFonts w:hint="eastAsia"/>
          <w:b/>
          <w:bCs/>
          <w:sz w:val="32"/>
          <w:u w:val="thick"/>
        </w:rPr>
        <w:t xml:space="preserve"> </w:t>
      </w:r>
      <w:r w:rsidR="00DD7909">
        <w:rPr>
          <w:rFonts w:hint="eastAsia"/>
          <w:b/>
          <w:bCs/>
          <w:sz w:val="32"/>
          <w:u w:val="thick"/>
        </w:rPr>
        <w:t>吴起凡</w:t>
      </w:r>
      <w:r w:rsidR="00B946D5">
        <w:rPr>
          <w:rFonts w:hint="eastAsia"/>
          <w:b/>
          <w:bCs/>
          <w:sz w:val="32"/>
          <w:u w:val="thick"/>
        </w:rPr>
        <w:t xml:space="preserve">   </w:t>
      </w:r>
      <w:r w:rsidR="00B946D5">
        <w:rPr>
          <w:b/>
          <w:bCs/>
          <w:sz w:val="32"/>
          <w:u w:val="thick"/>
        </w:rPr>
        <w:t xml:space="preserve">    </w:t>
      </w:r>
    </w:p>
    <w:p w14:paraId="45B2A22A" w14:textId="77777777" w:rsidR="001105DB" w:rsidRPr="001105DB" w:rsidRDefault="001105DB" w:rsidP="001105DB">
      <w:pPr>
        <w:spacing w:line="360" w:lineRule="auto"/>
        <w:ind w:firstLineChars="595" w:firstLine="1434"/>
        <w:rPr>
          <w:rFonts w:asciiTheme="minorEastAsia" w:hAnsiTheme="minorEastAsia"/>
          <w:b/>
          <w:bCs/>
          <w:sz w:val="24"/>
          <w:szCs w:val="24"/>
          <w:u w:val="thick"/>
        </w:rPr>
      </w:pPr>
    </w:p>
    <w:p w14:paraId="7104011E" w14:textId="77777777" w:rsidR="00C23FB1" w:rsidRDefault="001105DB" w:rsidP="00C23FB1">
      <w:pPr>
        <w:jc w:val="center"/>
      </w:pPr>
      <w:r>
        <w:rPr>
          <w:rFonts w:hint="eastAsia"/>
          <w:b/>
          <w:bCs/>
          <w:sz w:val="32"/>
        </w:rPr>
        <w:t>2020</w:t>
      </w:r>
      <w:r w:rsidR="00C23FB1" w:rsidRPr="00982079">
        <w:rPr>
          <w:rFonts w:hint="eastAsia"/>
          <w:b/>
          <w:bCs/>
          <w:sz w:val="32"/>
        </w:rPr>
        <w:t>年</w:t>
      </w:r>
      <w:r w:rsidR="00C23FB1" w:rsidRPr="00982079">
        <w:rPr>
          <w:b/>
          <w:sz w:val="32"/>
        </w:rPr>
        <w:t xml:space="preserve">  </w:t>
      </w:r>
      <w:r w:rsidR="00C23FB1" w:rsidRPr="00982079">
        <w:rPr>
          <w:b/>
          <w:bCs/>
          <w:sz w:val="32"/>
        </w:rPr>
        <w:t xml:space="preserve"> </w:t>
      </w:r>
      <w:r w:rsidR="00622A46">
        <w:rPr>
          <w:rFonts w:hint="eastAsia"/>
          <w:b/>
          <w:bCs/>
          <w:sz w:val="32"/>
        </w:rPr>
        <w:t>5</w:t>
      </w:r>
      <w:r w:rsidR="00C23FB1" w:rsidRPr="00982079">
        <w:rPr>
          <w:rFonts w:hint="eastAsia"/>
          <w:b/>
          <w:bCs/>
          <w:sz w:val="32"/>
        </w:rPr>
        <w:t>月</w:t>
      </w:r>
    </w:p>
    <w:p w14:paraId="41ABD043" w14:textId="77777777" w:rsidR="00185167" w:rsidRPr="00830FF7" w:rsidRDefault="00185167" w:rsidP="00072D6F">
      <w:pPr>
        <w:jc w:val="center"/>
        <w:rPr>
          <w:b/>
          <w:sz w:val="30"/>
          <w:szCs w:val="30"/>
        </w:rPr>
      </w:pPr>
    </w:p>
    <w:p w14:paraId="7761779F" w14:textId="77777777" w:rsidR="00185167" w:rsidRDefault="00185167" w:rsidP="00072D6F">
      <w:pPr>
        <w:jc w:val="center"/>
        <w:rPr>
          <w:b/>
          <w:sz w:val="30"/>
          <w:szCs w:val="30"/>
        </w:rPr>
      </w:pPr>
    </w:p>
    <w:p w14:paraId="7137146E" w14:textId="77777777" w:rsidR="00185167" w:rsidRDefault="00185167" w:rsidP="00072D6F">
      <w:pPr>
        <w:jc w:val="center"/>
        <w:rPr>
          <w:b/>
          <w:sz w:val="30"/>
          <w:szCs w:val="30"/>
        </w:rPr>
      </w:pPr>
    </w:p>
    <w:p w14:paraId="6917C1F6" w14:textId="77777777" w:rsidR="00185167" w:rsidRDefault="00185167" w:rsidP="00072D6F">
      <w:pPr>
        <w:jc w:val="center"/>
        <w:rPr>
          <w:b/>
          <w:sz w:val="30"/>
          <w:szCs w:val="30"/>
        </w:rPr>
      </w:pPr>
    </w:p>
    <w:p w14:paraId="4F78D9E6" w14:textId="77777777" w:rsidR="00185167" w:rsidRDefault="00185167" w:rsidP="00072D6F">
      <w:pPr>
        <w:jc w:val="center"/>
        <w:rPr>
          <w:b/>
          <w:sz w:val="30"/>
          <w:szCs w:val="30"/>
        </w:rPr>
      </w:pPr>
    </w:p>
    <w:p w14:paraId="6A4C3D18" w14:textId="77777777" w:rsidR="00185167" w:rsidRDefault="00185167" w:rsidP="00072D6F">
      <w:pPr>
        <w:jc w:val="center"/>
        <w:rPr>
          <w:b/>
          <w:sz w:val="30"/>
          <w:szCs w:val="30"/>
        </w:rPr>
      </w:pPr>
    </w:p>
    <w:p w14:paraId="09D0BB2E" w14:textId="77777777" w:rsidR="00185167" w:rsidRDefault="00185167" w:rsidP="00072D6F">
      <w:pPr>
        <w:jc w:val="center"/>
        <w:rPr>
          <w:b/>
          <w:sz w:val="30"/>
          <w:szCs w:val="30"/>
        </w:rPr>
      </w:pPr>
    </w:p>
    <w:p w14:paraId="27A9980C" w14:textId="77777777" w:rsidR="005738E0" w:rsidRDefault="005738E0" w:rsidP="00072D6F">
      <w:pPr>
        <w:jc w:val="center"/>
        <w:rPr>
          <w:b/>
          <w:sz w:val="30"/>
          <w:szCs w:val="30"/>
        </w:rPr>
      </w:pPr>
    </w:p>
    <w:p w14:paraId="303AD103" w14:textId="77777777" w:rsidR="005738E0" w:rsidRDefault="005738E0" w:rsidP="00072D6F">
      <w:pPr>
        <w:jc w:val="center"/>
        <w:rPr>
          <w:b/>
          <w:sz w:val="30"/>
          <w:szCs w:val="30"/>
        </w:rPr>
      </w:pPr>
    </w:p>
    <w:p w14:paraId="5B7132F6" w14:textId="77777777" w:rsidR="005738E0" w:rsidRDefault="005738E0" w:rsidP="00072D6F">
      <w:pPr>
        <w:jc w:val="center"/>
        <w:rPr>
          <w:b/>
          <w:sz w:val="30"/>
          <w:szCs w:val="30"/>
        </w:rPr>
      </w:pPr>
    </w:p>
    <w:p w14:paraId="20BCDD2A" w14:textId="77777777" w:rsidR="00072D6F" w:rsidRPr="00982079" w:rsidRDefault="00072D6F" w:rsidP="00072D6F">
      <w:pPr>
        <w:jc w:val="center"/>
        <w:rPr>
          <w:b/>
          <w:sz w:val="30"/>
          <w:szCs w:val="30"/>
        </w:rPr>
      </w:pPr>
      <w:r w:rsidRPr="00982079">
        <w:rPr>
          <w:rFonts w:hint="eastAsia"/>
          <w:b/>
          <w:sz w:val="30"/>
          <w:szCs w:val="30"/>
        </w:rPr>
        <w:t>北</w:t>
      </w:r>
      <w:r w:rsidRPr="00982079">
        <w:rPr>
          <w:rFonts w:hint="eastAsia"/>
          <w:b/>
          <w:sz w:val="30"/>
          <w:szCs w:val="30"/>
        </w:rPr>
        <w:t xml:space="preserve"> </w:t>
      </w:r>
      <w:r w:rsidRPr="00982079">
        <w:rPr>
          <w:rFonts w:hint="eastAsia"/>
          <w:b/>
          <w:sz w:val="30"/>
          <w:szCs w:val="30"/>
        </w:rPr>
        <w:t>京</w:t>
      </w:r>
      <w:r w:rsidRPr="00982079">
        <w:rPr>
          <w:rFonts w:hint="eastAsia"/>
          <w:b/>
          <w:sz w:val="30"/>
          <w:szCs w:val="30"/>
        </w:rPr>
        <w:t xml:space="preserve"> </w:t>
      </w:r>
      <w:r w:rsidRPr="00982079">
        <w:rPr>
          <w:rFonts w:hint="eastAsia"/>
          <w:b/>
          <w:sz w:val="30"/>
          <w:szCs w:val="30"/>
        </w:rPr>
        <w:t>邮</w:t>
      </w:r>
      <w:r w:rsidRPr="00982079">
        <w:rPr>
          <w:rFonts w:hint="eastAsia"/>
          <w:b/>
          <w:sz w:val="30"/>
          <w:szCs w:val="30"/>
        </w:rPr>
        <w:t xml:space="preserve"> </w:t>
      </w:r>
      <w:r w:rsidRPr="00982079">
        <w:rPr>
          <w:rFonts w:hint="eastAsia"/>
          <w:b/>
          <w:sz w:val="30"/>
          <w:szCs w:val="30"/>
        </w:rPr>
        <w:t>电</w:t>
      </w:r>
      <w:r w:rsidRPr="00982079">
        <w:rPr>
          <w:rFonts w:hint="eastAsia"/>
          <w:b/>
          <w:sz w:val="30"/>
          <w:szCs w:val="30"/>
        </w:rPr>
        <w:t xml:space="preserve"> </w:t>
      </w:r>
      <w:r w:rsidRPr="00982079">
        <w:rPr>
          <w:rFonts w:hint="eastAsia"/>
          <w:b/>
          <w:sz w:val="30"/>
          <w:szCs w:val="30"/>
        </w:rPr>
        <w:t>大</w:t>
      </w:r>
      <w:r w:rsidRPr="00982079">
        <w:rPr>
          <w:rFonts w:hint="eastAsia"/>
          <w:b/>
          <w:sz w:val="30"/>
          <w:szCs w:val="30"/>
        </w:rPr>
        <w:t xml:space="preserve"> </w:t>
      </w:r>
      <w:r w:rsidRPr="00982079">
        <w:rPr>
          <w:rFonts w:hint="eastAsia"/>
          <w:b/>
          <w:sz w:val="30"/>
          <w:szCs w:val="30"/>
        </w:rPr>
        <w:t>学</w:t>
      </w:r>
    </w:p>
    <w:p w14:paraId="087D46EA" w14:textId="77777777" w:rsidR="00072D6F" w:rsidRPr="00982079" w:rsidRDefault="00072D6F" w:rsidP="00072D6F">
      <w:pPr>
        <w:jc w:val="center"/>
        <w:rPr>
          <w:b/>
          <w:sz w:val="30"/>
          <w:szCs w:val="30"/>
        </w:rPr>
      </w:pPr>
      <w:r w:rsidRPr="00982079">
        <w:rPr>
          <w:rFonts w:hint="eastAsia"/>
          <w:b/>
          <w:sz w:val="30"/>
          <w:szCs w:val="30"/>
        </w:rPr>
        <w:t>本科毕业设计（论文）诚信声明</w:t>
      </w:r>
    </w:p>
    <w:p w14:paraId="49162A64" w14:textId="77777777" w:rsidR="00072D6F" w:rsidRPr="00982079" w:rsidRDefault="00072D6F" w:rsidP="00072D6F">
      <w:pPr>
        <w:pStyle w:val="a7"/>
        <w:spacing w:line="400" w:lineRule="exact"/>
        <w:ind w:firstLineChars="200" w:firstLine="480"/>
      </w:pPr>
    </w:p>
    <w:p w14:paraId="72651EAF" w14:textId="77777777" w:rsidR="00072D6F" w:rsidRPr="00982079" w:rsidRDefault="00072D6F" w:rsidP="00072D6F">
      <w:pPr>
        <w:pStyle w:val="a7"/>
        <w:spacing w:line="400" w:lineRule="exact"/>
        <w:ind w:firstLineChars="200" w:firstLine="480"/>
      </w:pPr>
      <w:r w:rsidRPr="00982079">
        <w:rPr>
          <w:rFonts w:hint="eastAsia"/>
        </w:rPr>
        <w:t>本人声明所呈交的毕业设计（论文），题目《</w:t>
      </w:r>
      <w:r w:rsidR="00FB45D0">
        <w:rPr>
          <w:rFonts w:hint="eastAsia"/>
        </w:rPr>
        <w:t>基于深度学习的量化投资策略的设计与实现</w:t>
      </w:r>
      <w:r w:rsidRPr="00982079">
        <w:rPr>
          <w:rFonts w:hint="eastAsia"/>
        </w:rPr>
        <w:t>》是本人在指导教师的指导下，独立进行研究工作所取得的成果。尽我所知，除了文中特别加以标注和致谢中所罗列的内容以外，论文中不包含其他人已经发表或撰写过的研究成果，也不包含为获得北京邮电大学或其他教育机构的学位或证书而使用过的材料。</w:t>
      </w:r>
    </w:p>
    <w:p w14:paraId="2C57100B" w14:textId="77777777" w:rsidR="00072D6F" w:rsidRPr="00982079" w:rsidRDefault="00072D6F" w:rsidP="00072D6F">
      <w:pPr>
        <w:spacing w:line="400" w:lineRule="exact"/>
        <w:ind w:firstLineChars="200" w:firstLine="480"/>
        <w:rPr>
          <w:sz w:val="24"/>
        </w:rPr>
      </w:pPr>
      <w:r w:rsidRPr="00982079">
        <w:rPr>
          <w:rFonts w:hint="eastAsia"/>
          <w:sz w:val="24"/>
        </w:rPr>
        <w:t>申请学位论文与资料若有不实之处，本人承担一切相关责任。</w:t>
      </w:r>
    </w:p>
    <w:p w14:paraId="230F4233" w14:textId="77777777" w:rsidR="00072D6F" w:rsidRPr="00982079" w:rsidRDefault="00072D6F" w:rsidP="00072D6F">
      <w:pPr>
        <w:spacing w:line="400" w:lineRule="exact"/>
        <w:ind w:firstLineChars="200" w:firstLine="480"/>
        <w:rPr>
          <w:sz w:val="24"/>
        </w:rPr>
      </w:pPr>
    </w:p>
    <w:p w14:paraId="1B6B6DF4" w14:textId="77777777" w:rsidR="00072D6F" w:rsidRPr="00982079" w:rsidRDefault="00072D6F" w:rsidP="00072D6F">
      <w:pPr>
        <w:spacing w:line="400" w:lineRule="exact"/>
        <w:ind w:firstLineChars="200" w:firstLine="480"/>
        <w:rPr>
          <w:sz w:val="24"/>
        </w:rPr>
      </w:pPr>
      <w:r w:rsidRPr="00982079">
        <w:rPr>
          <w:rFonts w:hint="eastAsia"/>
          <w:sz w:val="24"/>
        </w:rPr>
        <w:t>本人签名：</w:t>
      </w:r>
      <w:r w:rsidRPr="00982079">
        <w:rPr>
          <w:rFonts w:hint="eastAsia"/>
          <w:sz w:val="24"/>
          <w:u w:val="single"/>
        </w:rPr>
        <w:t xml:space="preserve">         </w:t>
      </w:r>
      <w:r w:rsidR="001105DB">
        <w:rPr>
          <w:rFonts w:hint="eastAsia"/>
          <w:sz w:val="24"/>
          <w:u w:val="single"/>
        </w:rPr>
        <w:t>李永锐</w:t>
      </w:r>
      <w:r w:rsidRPr="00982079">
        <w:rPr>
          <w:rFonts w:hint="eastAsia"/>
          <w:sz w:val="24"/>
          <w:u w:val="single"/>
        </w:rPr>
        <w:t xml:space="preserve">       </w:t>
      </w:r>
      <w:r w:rsidRPr="00982079">
        <w:rPr>
          <w:rFonts w:hint="eastAsia"/>
          <w:sz w:val="24"/>
        </w:rPr>
        <w:t xml:space="preserve">    </w:t>
      </w:r>
      <w:r w:rsidRPr="00982079">
        <w:rPr>
          <w:rFonts w:hint="eastAsia"/>
          <w:sz w:val="24"/>
        </w:rPr>
        <w:t>日期：</w:t>
      </w:r>
      <w:r w:rsidRPr="00982079">
        <w:rPr>
          <w:rFonts w:hint="eastAsia"/>
          <w:sz w:val="24"/>
          <w:u w:val="single"/>
        </w:rPr>
        <w:t xml:space="preserve">                    </w:t>
      </w:r>
    </w:p>
    <w:p w14:paraId="0365F1CD" w14:textId="77777777" w:rsidR="00072D6F" w:rsidRPr="00982079" w:rsidRDefault="00072D6F" w:rsidP="00072D6F">
      <w:pPr>
        <w:jc w:val="center"/>
        <w:rPr>
          <w:rFonts w:eastAsia="黑体"/>
          <w:sz w:val="52"/>
        </w:rPr>
      </w:pPr>
    </w:p>
    <w:p w14:paraId="78F9F5E0" w14:textId="77777777" w:rsidR="00072D6F" w:rsidRPr="00982079" w:rsidRDefault="00072D6F" w:rsidP="00072D6F">
      <w:pPr>
        <w:jc w:val="center"/>
        <w:rPr>
          <w:rFonts w:eastAsia="黑体"/>
          <w:sz w:val="52"/>
        </w:rPr>
      </w:pPr>
    </w:p>
    <w:p w14:paraId="285A7941" w14:textId="77777777" w:rsidR="00072D6F" w:rsidRPr="00982079" w:rsidRDefault="00072D6F" w:rsidP="00072D6F">
      <w:pPr>
        <w:jc w:val="center"/>
        <w:rPr>
          <w:rFonts w:eastAsia="黑体"/>
          <w:sz w:val="52"/>
        </w:rPr>
      </w:pPr>
    </w:p>
    <w:p w14:paraId="31EA753A" w14:textId="77777777" w:rsidR="00072D6F" w:rsidRPr="00982079" w:rsidRDefault="00072D6F" w:rsidP="00072D6F">
      <w:pPr>
        <w:jc w:val="center"/>
        <w:rPr>
          <w:rFonts w:eastAsia="黑体"/>
          <w:sz w:val="52"/>
        </w:rPr>
      </w:pPr>
    </w:p>
    <w:p w14:paraId="0A9FF7E8" w14:textId="77777777" w:rsidR="00072D6F" w:rsidRPr="00982079" w:rsidRDefault="00072D6F" w:rsidP="00072D6F">
      <w:pPr>
        <w:jc w:val="center"/>
        <w:rPr>
          <w:rFonts w:eastAsia="黑体"/>
          <w:sz w:val="52"/>
        </w:rPr>
      </w:pPr>
    </w:p>
    <w:p w14:paraId="35F63DD9" w14:textId="77777777" w:rsidR="00072D6F" w:rsidRPr="00982079" w:rsidRDefault="00072D6F" w:rsidP="00072D6F">
      <w:pPr>
        <w:jc w:val="center"/>
        <w:rPr>
          <w:rFonts w:eastAsia="黑体"/>
          <w:sz w:val="52"/>
        </w:rPr>
      </w:pPr>
    </w:p>
    <w:p w14:paraId="42AF7B02" w14:textId="77777777" w:rsidR="00072D6F" w:rsidRPr="00982079" w:rsidRDefault="00072D6F" w:rsidP="00072D6F">
      <w:pPr>
        <w:jc w:val="center"/>
        <w:rPr>
          <w:rFonts w:eastAsia="黑体"/>
          <w:sz w:val="52"/>
        </w:rPr>
      </w:pPr>
    </w:p>
    <w:p w14:paraId="610ED903" w14:textId="77777777" w:rsidR="00C7780A" w:rsidRDefault="00DD2656">
      <w:pPr>
        <w:widowControl/>
        <w:jc w:val="left"/>
        <w:rPr>
          <w:rFonts w:eastAsia="黑体"/>
          <w:sz w:val="52"/>
        </w:rPr>
        <w:sectPr w:rsidR="00C7780A" w:rsidSect="00606B03">
          <w:headerReference w:type="default" r:id="rId10"/>
          <w:pgSz w:w="11906" w:h="16838" w:code="9"/>
          <w:pgMar w:top="567" w:right="1418" w:bottom="567" w:left="1418" w:header="851" w:footer="851" w:gutter="0"/>
          <w:pgNumType w:start="1"/>
          <w:cols w:space="425"/>
          <w:docGrid w:linePitch="312"/>
        </w:sectPr>
      </w:pPr>
      <w:r>
        <w:rPr>
          <w:rFonts w:eastAsia="黑体"/>
          <w:sz w:val="52"/>
        </w:rPr>
        <w:br w:type="page"/>
      </w:r>
    </w:p>
    <w:p w14:paraId="11A82767" w14:textId="77777777" w:rsidR="00A52645" w:rsidRDefault="001105DB" w:rsidP="00A52645">
      <w:pPr>
        <w:autoSpaceDE w:val="0"/>
        <w:autoSpaceDN w:val="0"/>
        <w:adjustRightInd w:val="0"/>
        <w:spacing w:line="288" w:lineRule="auto"/>
        <w:jc w:val="center"/>
        <w:rPr>
          <w:rFonts w:ascii="黑体" w:eastAsia="黑体" w:hAnsi="黑体"/>
          <w:sz w:val="32"/>
          <w:szCs w:val="32"/>
        </w:rPr>
      </w:pPr>
      <w:bookmarkStart w:id="0" w:name="_Hlk40291401"/>
      <w:bookmarkStart w:id="1" w:name="_Toc413704332"/>
      <w:r>
        <w:rPr>
          <w:rFonts w:ascii="黑体" w:eastAsia="黑体" w:hAnsi="黑体" w:hint="eastAsia"/>
          <w:b/>
          <w:sz w:val="32"/>
          <w:szCs w:val="32"/>
        </w:rPr>
        <w:lastRenderedPageBreak/>
        <w:t>基于深度学习的量化投资策略的设计与实现</w:t>
      </w:r>
      <w:bookmarkEnd w:id="0"/>
    </w:p>
    <w:p w14:paraId="7AFC4FB0" w14:textId="77777777" w:rsidR="00A52645" w:rsidRPr="00A52645" w:rsidRDefault="00A52645" w:rsidP="00A52645">
      <w:pPr>
        <w:autoSpaceDE w:val="0"/>
        <w:autoSpaceDN w:val="0"/>
        <w:adjustRightInd w:val="0"/>
        <w:spacing w:line="288" w:lineRule="auto"/>
        <w:jc w:val="center"/>
        <w:rPr>
          <w:rFonts w:ascii="黑体" w:eastAsia="黑体" w:hAnsi="黑体"/>
          <w:sz w:val="32"/>
          <w:szCs w:val="32"/>
        </w:rPr>
      </w:pPr>
    </w:p>
    <w:p w14:paraId="3C8A18C3" w14:textId="77777777" w:rsidR="00A52645" w:rsidRDefault="00A52645" w:rsidP="00A52645">
      <w:pPr>
        <w:autoSpaceDE w:val="0"/>
        <w:autoSpaceDN w:val="0"/>
        <w:adjustRightInd w:val="0"/>
        <w:spacing w:line="288" w:lineRule="auto"/>
        <w:jc w:val="center"/>
        <w:rPr>
          <w:rFonts w:ascii="黑体" w:eastAsia="黑体" w:hAnsi="黑体"/>
          <w:sz w:val="30"/>
          <w:szCs w:val="30"/>
        </w:rPr>
      </w:pPr>
      <w:r w:rsidRPr="00C72D47">
        <w:rPr>
          <w:rFonts w:ascii="黑体" w:eastAsia="黑体" w:hAnsi="黑体" w:hint="eastAsia"/>
          <w:b/>
          <w:color w:val="000000" w:themeColor="text1"/>
          <w:sz w:val="30"/>
          <w:szCs w:val="30"/>
        </w:rPr>
        <w:t>摘</w:t>
      </w:r>
      <w:r w:rsidR="00C72D47">
        <w:rPr>
          <w:rFonts w:ascii="黑体" w:eastAsia="黑体" w:hAnsi="黑体" w:hint="eastAsia"/>
          <w:b/>
          <w:color w:val="000000" w:themeColor="text1"/>
          <w:sz w:val="30"/>
          <w:szCs w:val="30"/>
        </w:rPr>
        <w:t xml:space="preserve">  </w:t>
      </w:r>
      <w:r w:rsidRPr="00C72D47">
        <w:rPr>
          <w:rFonts w:ascii="黑体" w:eastAsia="黑体" w:hAnsi="黑体" w:hint="eastAsia"/>
          <w:b/>
          <w:color w:val="000000" w:themeColor="text1"/>
          <w:sz w:val="30"/>
          <w:szCs w:val="30"/>
        </w:rPr>
        <w:t>要</w:t>
      </w:r>
      <w:bookmarkEnd w:id="1"/>
    </w:p>
    <w:p w14:paraId="18E4B434" w14:textId="77777777" w:rsidR="00A52645" w:rsidRPr="00A52645" w:rsidRDefault="00A52645" w:rsidP="00A52645">
      <w:pPr>
        <w:autoSpaceDE w:val="0"/>
        <w:autoSpaceDN w:val="0"/>
        <w:adjustRightInd w:val="0"/>
        <w:spacing w:line="288" w:lineRule="auto"/>
        <w:jc w:val="center"/>
        <w:rPr>
          <w:rFonts w:ascii="黑体" w:eastAsia="黑体" w:hAnsi="黑体"/>
          <w:sz w:val="30"/>
          <w:szCs w:val="30"/>
        </w:rPr>
      </w:pPr>
    </w:p>
    <w:p w14:paraId="18E1EDAF" w14:textId="77777777" w:rsidR="001105DB" w:rsidRPr="00E86683" w:rsidRDefault="00FB45D0" w:rsidP="001105DB">
      <w:pPr>
        <w:autoSpaceDE w:val="0"/>
        <w:autoSpaceDN w:val="0"/>
        <w:adjustRightInd w:val="0"/>
        <w:spacing w:line="288" w:lineRule="auto"/>
        <w:ind w:firstLine="480"/>
        <w:jc w:val="left"/>
        <w:rPr>
          <w:rFonts w:ascii="Times New Roman" w:eastAsia="宋体" w:hAnsi="Times New Roman" w:cs="瀹嬩綋"/>
          <w:kern w:val="0"/>
          <w:sz w:val="24"/>
          <w:szCs w:val="24"/>
        </w:rPr>
      </w:pPr>
      <w:r w:rsidRPr="00FB45D0">
        <w:rPr>
          <w:rFonts w:ascii="Times New Roman" w:eastAsia="宋体" w:hAnsi="Times New Roman" w:cs="瀹嬩綋" w:hint="eastAsia"/>
          <w:kern w:val="0"/>
          <w:sz w:val="24"/>
          <w:szCs w:val="24"/>
        </w:rPr>
        <w:t>股票</w:t>
      </w:r>
      <w:r>
        <w:rPr>
          <w:rFonts w:ascii="Times New Roman" w:eastAsia="宋体" w:hAnsi="Times New Roman" w:cs="瀹嬩綋" w:hint="eastAsia"/>
          <w:kern w:val="0"/>
          <w:sz w:val="24"/>
          <w:szCs w:val="24"/>
        </w:rPr>
        <w:t>作为</w:t>
      </w:r>
      <w:r w:rsidRPr="00FB45D0">
        <w:rPr>
          <w:rFonts w:ascii="Times New Roman" w:eastAsia="宋体" w:hAnsi="Times New Roman" w:cs="瀹嬩綋" w:hint="eastAsia"/>
          <w:kern w:val="0"/>
          <w:sz w:val="24"/>
          <w:szCs w:val="24"/>
        </w:rPr>
        <w:t>股份公司发行的所有权凭证，是股份公司为筹集资金而发行给各个股东作为持股凭证并借以取得股息和红利的一种有价证券。</w:t>
      </w:r>
      <w:r>
        <w:rPr>
          <w:rFonts w:ascii="Times New Roman" w:eastAsia="宋体" w:hAnsi="Times New Roman" w:cs="瀹嬩綋" w:hint="eastAsia"/>
          <w:kern w:val="0"/>
          <w:sz w:val="24"/>
          <w:szCs w:val="24"/>
        </w:rPr>
        <w:t>一般的传统金融学认为，影响股票价格的变动因素有很多</w:t>
      </w:r>
      <w:r w:rsidR="002F2C33">
        <w:rPr>
          <w:rFonts w:ascii="Times New Roman" w:eastAsia="宋体" w:hAnsi="Times New Roman" w:cs="瀹嬩綋" w:hint="eastAsia"/>
          <w:kern w:val="0"/>
          <w:sz w:val="24"/>
          <w:szCs w:val="24"/>
        </w:rPr>
        <w:t>，基本上可以分为宏观，中观和微观因素。因为影响股票价格的因素很多，并且错综复杂，所以</w:t>
      </w:r>
      <w:r>
        <w:rPr>
          <w:rFonts w:ascii="Times New Roman" w:eastAsia="宋体" w:hAnsi="Times New Roman" w:cs="瀹嬩綋" w:hint="eastAsia"/>
          <w:kern w:val="0"/>
          <w:sz w:val="24"/>
          <w:szCs w:val="24"/>
        </w:rPr>
        <w:t>投资者</w:t>
      </w:r>
      <w:r w:rsidR="002F2C33">
        <w:rPr>
          <w:rFonts w:ascii="Times New Roman" w:eastAsia="宋体" w:hAnsi="Times New Roman" w:cs="瀹嬩綋" w:hint="eastAsia"/>
          <w:kern w:val="0"/>
          <w:sz w:val="24"/>
          <w:szCs w:val="24"/>
        </w:rPr>
        <w:t>可以</w:t>
      </w:r>
      <w:r>
        <w:rPr>
          <w:rFonts w:ascii="Times New Roman" w:eastAsia="宋体" w:hAnsi="Times New Roman" w:cs="瀹嬩綋" w:hint="eastAsia"/>
          <w:kern w:val="0"/>
          <w:sz w:val="24"/>
          <w:szCs w:val="24"/>
        </w:rPr>
        <w:t>通过在不同时间节点</w:t>
      </w:r>
      <w:r w:rsidR="002F2C33">
        <w:rPr>
          <w:rFonts w:ascii="Times New Roman" w:eastAsia="宋体" w:hAnsi="Times New Roman" w:cs="瀹嬩綋" w:hint="eastAsia"/>
          <w:kern w:val="0"/>
          <w:sz w:val="24"/>
          <w:szCs w:val="24"/>
        </w:rPr>
        <w:t>来</w:t>
      </w:r>
      <w:r>
        <w:rPr>
          <w:rFonts w:ascii="Times New Roman" w:eastAsia="宋体" w:hAnsi="Times New Roman" w:cs="瀹嬩綋" w:hint="eastAsia"/>
          <w:kern w:val="0"/>
          <w:sz w:val="24"/>
          <w:szCs w:val="24"/>
        </w:rPr>
        <w:t>买卖股票</w:t>
      </w:r>
      <w:r w:rsidR="002D6609">
        <w:rPr>
          <w:rFonts w:ascii="Times New Roman" w:eastAsia="宋体" w:hAnsi="Times New Roman" w:cs="瀹嬩綋" w:hint="eastAsia"/>
          <w:kern w:val="0"/>
          <w:sz w:val="24"/>
          <w:szCs w:val="24"/>
        </w:rPr>
        <w:t>以赚取股票差价的利润</w:t>
      </w:r>
      <w:r w:rsidR="001105DB">
        <w:rPr>
          <w:rFonts w:ascii="Times New Roman" w:eastAsia="宋体" w:hAnsi="Times New Roman" w:cs="瀹嬩綋" w:hint="eastAsia"/>
          <w:kern w:val="0"/>
          <w:sz w:val="24"/>
          <w:szCs w:val="24"/>
        </w:rPr>
        <w:t>，</w:t>
      </w:r>
      <w:r w:rsidR="001105DB" w:rsidRPr="00E86683">
        <w:rPr>
          <w:rFonts w:ascii="Times New Roman" w:eastAsia="宋体" w:hAnsi="Times New Roman" w:cs="瀹嬩綋" w:hint="eastAsia"/>
          <w:kern w:val="0"/>
          <w:sz w:val="24"/>
          <w:szCs w:val="24"/>
        </w:rPr>
        <w:t>但</w:t>
      </w:r>
      <w:r w:rsidR="002D6609">
        <w:rPr>
          <w:rFonts w:ascii="Times New Roman" w:eastAsia="宋体" w:hAnsi="Times New Roman" w:cs="瀹嬩綋" w:hint="eastAsia"/>
          <w:kern w:val="0"/>
          <w:sz w:val="24"/>
          <w:szCs w:val="24"/>
        </w:rPr>
        <w:t>是买卖股票也会具有一定</w:t>
      </w:r>
      <w:r w:rsidR="001105DB">
        <w:rPr>
          <w:rFonts w:ascii="Times New Roman" w:eastAsia="宋体" w:hAnsi="Times New Roman" w:cs="瀹嬩綋" w:hint="eastAsia"/>
          <w:kern w:val="0"/>
          <w:sz w:val="24"/>
          <w:szCs w:val="24"/>
        </w:rPr>
        <w:t>损失</w:t>
      </w:r>
      <w:r w:rsidR="001105DB" w:rsidRPr="00E86683">
        <w:rPr>
          <w:rFonts w:ascii="Times New Roman" w:eastAsia="宋体" w:hAnsi="Times New Roman" w:cs="瀹嬩綋" w:hint="eastAsia"/>
          <w:kern w:val="0"/>
          <w:sz w:val="24"/>
          <w:szCs w:val="24"/>
        </w:rPr>
        <w:t>的风险。因此本文主要是</w:t>
      </w:r>
      <w:r w:rsidR="002D6609">
        <w:rPr>
          <w:rFonts w:ascii="Times New Roman" w:eastAsia="宋体" w:hAnsi="Times New Roman" w:cs="瀹嬩綋" w:hint="eastAsia"/>
          <w:kern w:val="0"/>
          <w:sz w:val="24"/>
          <w:szCs w:val="24"/>
        </w:rPr>
        <w:t>期望通过利用在</w:t>
      </w:r>
      <w:r w:rsidR="001105DB" w:rsidRPr="00E86683">
        <w:rPr>
          <w:rFonts w:ascii="Times New Roman" w:eastAsia="宋体" w:hAnsi="Times New Roman" w:cs="瀹嬩綋" w:hint="eastAsia"/>
          <w:kern w:val="0"/>
          <w:sz w:val="24"/>
          <w:szCs w:val="24"/>
        </w:rPr>
        <w:t>深度学习、神经网络上目前发展的理论技术，</w:t>
      </w:r>
      <w:r w:rsidR="002D6609">
        <w:rPr>
          <w:rFonts w:ascii="Times New Roman" w:eastAsia="宋体" w:hAnsi="Times New Roman" w:cs="瀹嬩綋" w:hint="eastAsia"/>
          <w:kern w:val="0"/>
          <w:sz w:val="24"/>
          <w:szCs w:val="24"/>
        </w:rPr>
        <w:t>来对股票</w:t>
      </w:r>
      <w:r w:rsidR="00AE6B15">
        <w:rPr>
          <w:rFonts w:ascii="Times New Roman" w:eastAsia="宋体" w:hAnsi="Times New Roman" w:cs="瀹嬩綋" w:hint="eastAsia"/>
          <w:kern w:val="0"/>
          <w:sz w:val="24"/>
          <w:szCs w:val="24"/>
        </w:rPr>
        <w:t>的未来价格做一个大概的预测，</w:t>
      </w:r>
      <w:r w:rsidR="001105DB" w:rsidRPr="00E86683">
        <w:rPr>
          <w:rFonts w:ascii="Times New Roman" w:eastAsia="宋体" w:hAnsi="Times New Roman" w:cs="瀹嬩綋" w:hint="eastAsia"/>
          <w:kern w:val="0"/>
          <w:sz w:val="24"/>
          <w:szCs w:val="24"/>
        </w:rPr>
        <w:t>来帮助投资者对</w:t>
      </w:r>
      <w:r w:rsidR="00520B4B">
        <w:rPr>
          <w:rFonts w:ascii="Times New Roman" w:eastAsia="宋体" w:hAnsi="Times New Roman" w:cs="瀹嬩綋" w:hint="eastAsia"/>
          <w:kern w:val="0"/>
          <w:sz w:val="24"/>
          <w:szCs w:val="24"/>
        </w:rPr>
        <w:t>股票进行筛选</w:t>
      </w:r>
      <w:r w:rsidR="001105DB" w:rsidRPr="00E86683">
        <w:rPr>
          <w:rFonts w:ascii="Times New Roman" w:eastAsia="宋体" w:hAnsi="Times New Roman" w:cs="瀹嬩綋" w:hint="eastAsia"/>
          <w:kern w:val="0"/>
          <w:sz w:val="24"/>
          <w:szCs w:val="24"/>
        </w:rPr>
        <w:t>。</w:t>
      </w:r>
    </w:p>
    <w:p w14:paraId="2E680E4B" w14:textId="0D040280" w:rsidR="001105DB" w:rsidRPr="00E86683" w:rsidRDefault="00AE6B15" w:rsidP="001105DB">
      <w:pPr>
        <w:autoSpaceDE w:val="0"/>
        <w:autoSpaceDN w:val="0"/>
        <w:adjustRightInd w:val="0"/>
        <w:spacing w:line="288" w:lineRule="auto"/>
        <w:ind w:firstLine="480"/>
        <w:jc w:val="left"/>
        <w:rPr>
          <w:rFonts w:ascii="Times New Roman" w:eastAsia="宋体" w:hAnsi="Times New Roman" w:cs="瀹嬩綋"/>
          <w:kern w:val="0"/>
          <w:sz w:val="24"/>
          <w:szCs w:val="24"/>
        </w:rPr>
      </w:pPr>
      <w:r>
        <w:rPr>
          <w:rFonts w:ascii="Times New Roman" w:eastAsia="宋体" w:hAnsi="Times New Roman" w:cs="瀹嬩綋" w:hint="eastAsia"/>
          <w:kern w:val="0"/>
          <w:sz w:val="24"/>
          <w:szCs w:val="24"/>
        </w:rPr>
        <w:t>本文</w:t>
      </w:r>
      <w:r w:rsidR="001105DB" w:rsidRPr="00E86683">
        <w:rPr>
          <w:rFonts w:ascii="Times New Roman" w:eastAsia="宋体" w:hAnsi="Times New Roman" w:cs="瀹嬩綋" w:hint="eastAsia"/>
          <w:kern w:val="0"/>
          <w:sz w:val="24"/>
          <w:szCs w:val="24"/>
        </w:rPr>
        <w:t>将深度学习中相关的神经网络算法运用到</w:t>
      </w:r>
      <w:r w:rsidR="00743D75">
        <w:rPr>
          <w:rFonts w:ascii="Times New Roman" w:eastAsia="宋体" w:hAnsi="Times New Roman" w:cs="瀹嬩綋" w:hint="eastAsia"/>
          <w:kern w:val="0"/>
          <w:sz w:val="24"/>
          <w:szCs w:val="24"/>
        </w:rPr>
        <w:t>对股票的筛选</w:t>
      </w:r>
      <w:r w:rsidR="001105DB" w:rsidRPr="00E86683">
        <w:rPr>
          <w:rFonts w:ascii="Times New Roman" w:eastAsia="宋体" w:hAnsi="Times New Roman" w:cs="瀹嬩綋" w:hint="eastAsia"/>
          <w:kern w:val="0"/>
          <w:sz w:val="24"/>
          <w:szCs w:val="24"/>
        </w:rPr>
        <w:t>中，从</w:t>
      </w:r>
      <w:r>
        <w:rPr>
          <w:rFonts w:ascii="Times New Roman" w:eastAsia="宋体" w:hAnsi="Times New Roman" w:cs="瀹嬩綋" w:hint="eastAsia"/>
          <w:kern w:val="0"/>
          <w:sz w:val="24"/>
          <w:szCs w:val="24"/>
        </w:rPr>
        <w:t>股票</w:t>
      </w:r>
      <w:r w:rsidR="001105DB" w:rsidRPr="00E86683">
        <w:rPr>
          <w:rFonts w:ascii="Times New Roman" w:eastAsia="宋体" w:hAnsi="Times New Roman" w:cs="瀹嬩綋" w:hint="eastAsia"/>
          <w:kern w:val="0"/>
          <w:sz w:val="24"/>
          <w:szCs w:val="24"/>
        </w:rPr>
        <w:t>的技术面</w:t>
      </w:r>
      <w:r>
        <w:rPr>
          <w:rFonts w:ascii="Times New Roman" w:eastAsia="宋体" w:hAnsi="Times New Roman" w:cs="瀹嬩綋" w:hint="eastAsia"/>
          <w:kern w:val="0"/>
          <w:sz w:val="24"/>
          <w:szCs w:val="24"/>
        </w:rPr>
        <w:t>进行分析，</w:t>
      </w:r>
      <w:r w:rsidR="001105DB" w:rsidRPr="00E86683">
        <w:rPr>
          <w:rFonts w:ascii="Times New Roman" w:eastAsia="宋体" w:hAnsi="Times New Roman" w:cs="瀹嬩綋" w:hint="eastAsia"/>
          <w:kern w:val="0"/>
          <w:sz w:val="24"/>
          <w:szCs w:val="24"/>
        </w:rPr>
        <w:t>对</w:t>
      </w:r>
      <w:r>
        <w:rPr>
          <w:rFonts w:ascii="Times New Roman" w:eastAsia="宋体" w:hAnsi="Times New Roman" w:cs="瀹嬩綋" w:hint="eastAsia"/>
          <w:kern w:val="0"/>
          <w:sz w:val="24"/>
          <w:szCs w:val="24"/>
        </w:rPr>
        <w:t>未来</w:t>
      </w:r>
      <w:r w:rsidR="00743D75">
        <w:rPr>
          <w:rFonts w:ascii="Times New Roman" w:eastAsia="宋体" w:hAnsi="Times New Roman" w:cs="瀹嬩綋" w:hint="eastAsia"/>
          <w:kern w:val="0"/>
          <w:sz w:val="24"/>
          <w:szCs w:val="24"/>
        </w:rPr>
        <w:t>短期</w:t>
      </w:r>
      <w:r w:rsidR="001105DB" w:rsidRPr="00E86683">
        <w:rPr>
          <w:rFonts w:ascii="Times New Roman" w:eastAsia="宋体" w:hAnsi="Times New Roman" w:cs="瀹嬩綋" w:hint="eastAsia"/>
          <w:kern w:val="0"/>
          <w:sz w:val="24"/>
          <w:szCs w:val="24"/>
        </w:rPr>
        <w:t>股票的价格进行预测。</w:t>
      </w:r>
      <w:r w:rsidR="00520B4B">
        <w:rPr>
          <w:rFonts w:ascii="Times New Roman" w:eastAsia="宋体" w:hAnsi="Times New Roman" w:cs="瀹嬩綋" w:hint="eastAsia"/>
          <w:kern w:val="0"/>
          <w:sz w:val="24"/>
          <w:szCs w:val="24"/>
        </w:rPr>
        <w:t>对于</w:t>
      </w:r>
      <w:r w:rsidR="001105DB" w:rsidRPr="00E86683">
        <w:rPr>
          <w:rFonts w:ascii="Times New Roman" w:eastAsia="宋体" w:hAnsi="Times New Roman" w:cs="瀹嬩綋" w:hint="eastAsia"/>
          <w:kern w:val="0"/>
          <w:sz w:val="24"/>
          <w:szCs w:val="24"/>
        </w:rPr>
        <w:t>金融</w:t>
      </w:r>
      <w:r w:rsidR="00520B4B">
        <w:rPr>
          <w:rFonts w:ascii="Times New Roman" w:eastAsia="宋体" w:hAnsi="Times New Roman" w:cs="瀹嬩綋" w:hint="eastAsia"/>
          <w:kern w:val="0"/>
          <w:sz w:val="24"/>
          <w:szCs w:val="24"/>
        </w:rPr>
        <w:t>交易方面等</w:t>
      </w:r>
      <w:r w:rsidR="001105DB" w:rsidRPr="00E86683">
        <w:rPr>
          <w:rFonts w:ascii="Times New Roman" w:eastAsia="宋体" w:hAnsi="Times New Roman" w:cs="瀹嬩綋" w:hint="eastAsia"/>
          <w:kern w:val="0"/>
          <w:sz w:val="24"/>
          <w:szCs w:val="24"/>
        </w:rPr>
        <w:t>数据</w:t>
      </w:r>
      <w:r w:rsidR="00520B4B">
        <w:rPr>
          <w:rFonts w:ascii="Times New Roman" w:eastAsia="宋体" w:hAnsi="Times New Roman" w:cs="瀹嬩綋" w:hint="eastAsia"/>
          <w:kern w:val="0"/>
          <w:sz w:val="24"/>
          <w:szCs w:val="24"/>
        </w:rPr>
        <w:t>的获取</w:t>
      </w:r>
      <w:r w:rsidR="001105DB" w:rsidRPr="00E86683">
        <w:rPr>
          <w:rFonts w:ascii="Times New Roman" w:eastAsia="宋体" w:hAnsi="Times New Roman" w:cs="瀹嬩綋" w:hint="eastAsia"/>
          <w:kern w:val="0"/>
          <w:sz w:val="24"/>
          <w:szCs w:val="24"/>
        </w:rPr>
        <w:t>，使用了</w:t>
      </w:r>
      <w:r w:rsidR="001105DB" w:rsidRPr="00E86683">
        <w:rPr>
          <w:rFonts w:ascii="Times New Roman" w:eastAsia="宋体" w:hAnsi="Times New Roman" w:cs="瀹嬩綋" w:hint="eastAsia"/>
          <w:kern w:val="0"/>
          <w:sz w:val="24"/>
          <w:szCs w:val="24"/>
        </w:rPr>
        <w:t>Tushare</w:t>
      </w:r>
      <w:r w:rsidR="00520B4B">
        <w:rPr>
          <w:rFonts w:ascii="Times New Roman" w:eastAsia="宋体" w:hAnsi="Times New Roman" w:cs="瀹嬩綋" w:hint="eastAsia"/>
          <w:kern w:val="0"/>
          <w:sz w:val="24"/>
          <w:szCs w:val="24"/>
        </w:rPr>
        <w:t>这一免费开放的平台所提供的一系列</w:t>
      </w:r>
      <w:r w:rsidR="001105DB" w:rsidRPr="00E86683">
        <w:rPr>
          <w:rFonts w:ascii="Times New Roman" w:eastAsia="宋体" w:hAnsi="Times New Roman" w:cs="瀹嬩綋" w:hint="eastAsia"/>
          <w:kern w:val="0"/>
          <w:sz w:val="24"/>
          <w:szCs w:val="24"/>
        </w:rPr>
        <w:t>接口，来获得上市公司信息</w:t>
      </w:r>
      <w:r w:rsidR="00605AB5">
        <w:rPr>
          <w:rFonts w:ascii="Times New Roman" w:eastAsia="宋体" w:hAnsi="Times New Roman" w:cs="瀹嬩綋" w:hint="eastAsia"/>
          <w:kern w:val="0"/>
          <w:sz w:val="24"/>
          <w:szCs w:val="24"/>
        </w:rPr>
        <w:t>以及其</w:t>
      </w:r>
      <w:r w:rsidR="001105DB" w:rsidRPr="00E86683">
        <w:rPr>
          <w:rFonts w:ascii="Times New Roman" w:eastAsia="宋体" w:hAnsi="Times New Roman" w:cs="瀹嬩綋" w:hint="eastAsia"/>
          <w:kern w:val="0"/>
          <w:sz w:val="24"/>
          <w:szCs w:val="24"/>
        </w:rPr>
        <w:t>的股票价格</w:t>
      </w:r>
      <w:r w:rsidR="00520B4B">
        <w:rPr>
          <w:rFonts w:ascii="Times New Roman" w:eastAsia="宋体" w:hAnsi="Times New Roman" w:cs="瀹嬩綋" w:hint="eastAsia"/>
          <w:kern w:val="0"/>
          <w:sz w:val="24"/>
          <w:szCs w:val="24"/>
        </w:rPr>
        <w:t>，交易量，换手率等信息</w:t>
      </w:r>
      <w:r w:rsidR="001105DB" w:rsidRPr="00E86683">
        <w:rPr>
          <w:rFonts w:ascii="Times New Roman" w:eastAsia="宋体" w:hAnsi="Times New Roman" w:cs="瀹嬩綋" w:hint="eastAsia"/>
          <w:kern w:val="0"/>
          <w:sz w:val="24"/>
          <w:szCs w:val="24"/>
        </w:rPr>
        <w:t>。</w:t>
      </w:r>
      <w:r w:rsidR="00520B4B">
        <w:rPr>
          <w:rFonts w:ascii="Times New Roman" w:eastAsia="宋体" w:hAnsi="Times New Roman" w:cs="瀹嬩綋" w:hint="eastAsia"/>
          <w:kern w:val="0"/>
          <w:sz w:val="24"/>
          <w:szCs w:val="24"/>
        </w:rPr>
        <w:t>在</w:t>
      </w:r>
      <w:r w:rsidR="001105DB" w:rsidRPr="00E86683">
        <w:rPr>
          <w:rFonts w:ascii="Times New Roman" w:eastAsia="宋体" w:hAnsi="Times New Roman" w:cs="瀹嬩綋" w:hint="eastAsia"/>
          <w:kern w:val="0"/>
          <w:sz w:val="24"/>
          <w:szCs w:val="24"/>
        </w:rPr>
        <w:t>获得</w:t>
      </w:r>
      <w:r w:rsidR="00520B4B">
        <w:rPr>
          <w:rFonts w:ascii="Times New Roman" w:eastAsia="宋体" w:hAnsi="Times New Roman" w:cs="瀹嬩綋" w:hint="eastAsia"/>
          <w:kern w:val="0"/>
          <w:sz w:val="24"/>
          <w:szCs w:val="24"/>
        </w:rPr>
        <w:t>上市公司的信息</w:t>
      </w:r>
      <w:r w:rsidR="001105DB" w:rsidRPr="00E86683">
        <w:rPr>
          <w:rFonts w:ascii="Times New Roman" w:eastAsia="宋体" w:hAnsi="Times New Roman" w:cs="瀹嬩綋" w:hint="eastAsia"/>
          <w:kern w:val="0"/>
          <w:sz w:val="24"/>
          <w:szCs w:val="24"/>
        </w:rPr>
        <w:t>之后，</w:t>
      </w:r>
      <w:r w:rsidR="00520B4B">
        <w:rPr>
          <w:rFonts w:ascii="Times New Roman" w:eastAsia="宋体" w:hAnsi="Times New Roman" w:cs="瀹嬩綋" w:hint="eastAsia"/>
          <w:kern w:val="0"/>
          <w:sz w:val="24"/>
          <w:szCs w:val="24"/>
        </w:rPr>
        <w:t>便</w:t>
      </w:r>
      <w:r w:rsidR="001105DB" w:rsidRPr="00E86683">
        <w:rPr>
          <w:rFonts w:ascii="Times New Roman" w:eastAsia="宋体" w:hAnsi="Times New Roman" w:cs="瀹嬩綋" w:hint="eastAsia"/>
          <w:kern w:val="0"/>
          <w:sz w:val="24"/>
          <w:szCs w:val="24"/>
        </w:rPr>
        <w:t>对</w:t>
      </w:r>
      <w:r w:rsidR="00520B4B">
        <w:rPr>
          <w:rFonts w:ascii="Times New Roman" w:eastAsia="宋体" w:hAnsi="Times New Roman" w:cs="瀹嬩綋" w:hint="eastAsia"/>
          <w:kern w:val="0"/>
          <w:sz w:val="24"/>
          <w:szCs w:val="24"/>
        </w:rPr>
        <w:t>上市公司进行了筛选</w:t>
      </w:r>
      <w:r w:rsidR="001105DB" w:rsidRPr="00E86683">
        <w:rPr>
          <w:rFonts w:ascii="Times New Roman" w:eastAsia="宋体" w:hAnsi="Times New Roman" w:cs="瀹嬩綋" w:hint="eastAsia"/>
          <w:kern w:val="0"/>
          <w:sz w:val="24"/>
          <w:szCs w:val="24"/>
        </w:rPr>
        <w:t>，</w:t>
      </w:r>
      <w:r w:rsidR="00520B4B">
        <w:rPr>
          <w:rFonts w:ascii="Times New Roman" w:eastAsia="宋体" w:hAnsi="Times New Roman" w:cs="瀹嬩綋" w:hint="eastAsia"/>
          <w:kern w:val="0"/>
          <w:sz w:val="24"/>
          <w:szCs w:val="24"/>
        </w:rPr>
        <w:t>然后在通过接口获取所筛选出的公司股票的历史数据，并将</w:t>
      </w:r>
      <w:r w:rsidR="001105DB">
        <w:rPr>
          <w:rFonts w:ascii="Times New Roman" w:eastAsia="宋体" w:hAnsi="Times New Roman" w:cs="瀹嬩綋" w:hint="eastAsia"/>
          <w:kern w:val="0"/>
          <w:sz w:val="24"/>
          <w:szCs w:val="24"/>
        </w:rPr>
        <w:t>数据</w:t>
      </w:r>
      <w:r w:rsidR="00520B4B">
        <w:rPr>
          <w:rFonts w:ascii="Times New Roman" w:eastAsia="宋体" w:hAnsi="Times New Roman" w:cs="瀹嬩綋" w:hint="eastAsia"/>
          <w:kern w:val="0"/>
          <w:sz w:val="24"/>
          <w:szCs w:val="24"/>
        </w:rPr>
        <w:t>进行处理与</w:t>
      </w:r>
      <w:r w:rsidR="001105DB" w:rsidRPr="00E86683">
        <w:rPr>
          <w:rFonts w:ascii="Times New Roman" w:eastAsia="宋体" w:hAnsi="Times New Roman" w:cs="瀹嬩綋" w:hint="eastAsia"/>
          <w:kern w:val="0"/>
          <w:sz w:val="24"/>
          <w:szCs w:val="24"/>
        </w:rPr>
        <w:t>归一化</w:t>
      </w:r>
      <w:r w:rsidR="00B61BB5">
        <w:rPr>
          <w:rFonts w:ascii="Times New Roman" w:eastAsia="宋体" w:hAnsi="Times New Roman" w:cs="瀹嬩綋" w:hint="eastAsia"/>
          <w:kern w:val="0"/>
          <w:sz w:val="24"/>
          <w:szCs w:val="24"/>
        </w:rPr>
        <w:t>，然后把</w:t>
      </w:r>
      <w:r w:rsidR="001105DB">
        <w:rPr>
          <w:rFonts w:ascii="Times New Roman" w:eastAsia="宋体" w:hAnsi="Times New Roman" w:cs="瀹嬩綋" w:hint="eastAsia"/>
          <w:kern w:val="0"/>
          <w:sz w:val="24"/>
          <w:szCs w:val="24"/>
        </w:rPr>
        <w:t>处理过的</w:t>
      </w:r>
      <w:r w:rsidR="001105DB" w:rsidRPr="00E86683">
        <w:rPr>
          <w:rFonts w:ascii="Times New Roman" w:eastAsia="宋体" w:hAnsi="Times New Roman" w:cs="瀹嬩綋" w:hint="eastAsia"/>
          <w:kern w:val="0"/>
          <w:sz w:val="24"/>
          <w:szCs w:val="24"/>
        </w:rPr>
        <w:t>数据</w:t>
      </w:r>
      <w:r w:rsidR="001105DB">
        <w:rPr>
          <w:rFonts w:ascii="Times New Roman" w:eastAsia="宋体" w:hAnsi="Times New Roman" w:cs="瀹嬩綋" w:hint="eastAsia"/>
          <w:kern w:val="0"/>
          <w:sz w:val="24"/>
          <w:szCs w:val="24"/>
        </w:rPr>
        <w:t>进一步</w:t>
      </w:r>
      <w:r w:rsidR="00B61BB5">
        <w:rPr>
          <w:rFonts w:ascii="Times New Roman" w:eastAsia="宋体" w:hAnsi="Times New Roman" w:cs="瀹嬩綋" w:hint="eastAsia"/>
          <w:kern w:val="0"/>
          <w:sz w:val="24"/>
          <w:szCs w:val="24"/>
        </w:rPr>
        <w:t>划分</w:t>
      </w:r>
      <w:r w:rsidR="001105DB">
        <w:rPr>
          <w:rFonts w:ascii="Times New Roman" w:eastAsia="宋体" w:hAnsi="Times New Roman" w:cs="瀹嬩綋" w:hint="eastAsia"/>
          <w:kern w:val="0"/>
          <w:sz w:val="24"/>
          <w:szCs w:val="24"/>
        </w:rPr>
        <w:t>成适合神经网络输入的股票</w:t>
      </w:r>
      <w:r w:rsidR="001105DB" w:rsidRPr="00E86683">
        <w:rPr>
          <w:rFonts w:ascii="Times New Roman" w:eastAsia="宋体" w:hAnsi="Times New Roman" w:cs="瀹嬩綋" w:hint="eastAsia"/>
          <w:kern w:val="0"/>
          <w:sz w:val="24"/>
          <w:szCs w:val="24"/>
        </w:rPr>
        <w:t>时间序列数据和</w:t>
      </w:r>
      <w:r w:rsidR="001105DB">
        <w:rPr>
          <w:rFonts w:ascii="Times New Roman" w:eastAsia="宋体" w:hAnsi="Times New Roman" w:cs="瀹嬩綋" w:hint="eastAsia"/>
          <w:kern w:val="0"/>
          <w:sz w:val="24"/>
          <w:szCs w:val="24"/>
        </w:rPr>
        <w:t>与</w:t>
      </w:r>
      <w:r w:rsidR="00B61BB5">
        <w:rPr>
          <w:rFonts w:ascii="Times New Roman" w:eastAsia="宋体" w:hAnsi="Times New Roman" w:cs="瀹嬩綋" w:hint="eastAsia"/>
          <w:kern w:val="0"/>
          <w:sz w:val="24"/>
          <w:szCs w:val="24"/>
        </w:rPr>
        <w:t>之</w:t>
      </w:r>
      <w:r w:rsidR="001105DB">
        <w:rPr>
          <w:rFonts w:ascii="Times New Roman" w:eastAsia="宋体" w:hAnsi="Times New Roman" w:cs="瀹嬩綋" w:hint="eastAsia"/>
          <w:kern w:val="0"/>
          <w:sz w:val="24"/>
          <w:szCs w:val="24"/>
        </w:rPr>
        <w:t>对应的目标结果，即神经网络中的输入</w:t>
      </w:r>
      <w:r w:rsidR="00B61BB5">
        <w:rPr>
          <w:rFonts w:ascii="Times New Roman" w:eastAsia="宋体" w:hAnsi="Times New Roman" w:cs="瀹嬩綋" w:hint="eastAsia"/>
          <w:kern w:val="0"/>
          <w:sz w:val="24"/>
          <w:szCs w:val="24"/>
        </w:rPr>
        <w:t>值</w:t>
      </w:r>
      <w:r w:rsidR="001105DB">
        <w:rPr>
          <w:rFonts w:ascii="Times New Roman" w:eastAsia="宋体" w:hAnsi="Times New Roman" w:cs="瀹嬩綋" w:hint="eastAsia"/>
          <w:kern w:val="0"/>
          <w:sz w:val="24"/>
          <w:szCs w:val="24"/>
        </w:rPr>
        <w:t>和目标</w:t>
      </w:r>
      <w:r w:rsidR="00B61BB5">
        <w:rPr>
          <w:rFonts w:ascii="Times New Roman" w:eastAsia="宋体" w:hAnsi="Times New Roman" w:cs="瀹嬩綋" w:hint="eastAsia"/>
          <w:kern w:val="0"/>
          <w:sz w:val="24"/>
          <w:szCs w:val="24"/>
        </w:rPr>
        <w:t>值</w:t>
      </w:r>
      <w:r w:rsidR="001105DB">
        <w:rPr>
          <w:rFonts w:ascii="Times New Roman" w:eastAsia="宋体" w:hAnsi="Times New Roman" w:cs="瀹嬩綋" w:hint="eastAsia"/>
          <w:kern w:val="0"/>
          <w:sz w:val="24"/>
          <w:szCs w:val="24"/>
        </w:rPr>
        <w:t>，之后将</w:t>
      </w:r>
      <w:r w:rsidR="00B61BB5">
        <w:rPr>
          <w:rFonts w:ascii="Times New Roman" w:eastAsia="宋体" w:hAnsi="Times New Roman" w:cs="瀹嬩綋" w:hint="eastAsia"/>
          <w:kern w:val="0"/>
          <w:sz w:val="24"/>
          <w:szCs w:val="24"/>
        </w:rPr>
        <w:t>已准备好的数据</w:t>
      </w:r>
      <w:r w:rsidR="001105DB">
        <w:rPr>
          <w:rFonts w:ascii="Times New Roman" w:eastAsia="宋体" w:hAnsi="Times New Roman" w:cs="瀹嬩綋" w:hint="eastAsia"/>
          <w:kern w:val="0"/>
          <w:sz w:val="24"/>
          <w:szCs w:val="24"/>
        </w:rPr>
        <w:t>按设定的比例</w:t>
      </w:r>
      <w:r w:rsidR="001105DB" w:rsidRPr="00E86683">
        <w:rPr>
          <w:rFonts w:ascii="Times New Roman" w:eastAsia="宋体" w:hAnsi="Times New Roman" w:cs="瀹嬩綋" w:hint="eastAsia"/>
          <w:kern w:val="0"/>
          <w:sz w:val="24"/>
          <w:szCs w:val="24"/>
        </w:rPr>
        <w:t>划分</w:t>
      </w:r>
      <w:r w:rsidR="001105DB">
        <w:rPr>
          <w:rFonts w:ascii="Times New Roman" w:eastAsia="宋体" w:hAnsi="Times New Roman" w:cs="瀹嬩綋" w:hint="eastAsia"/>
          <w:kern w:val="0"/>
          <w:sz w:val="24"/>
          <w:szCs w:val="24"/>
        </w:rPr>
        <w:t>成用来训练系统中神经网络模型的</w:t>
      </w:r>
      <w:r w:rsidR="001105DB" w:rsidRPr="00E86683">
        <w:rPr>
          <w:rFonts w:ascii="Times New Roman" w:eastAsia="宋体" w:hAnsi="Times New Roman" w:cs="瀹嬩綋" w:hint="eastAsia"/>
          <w:kern w:val="0"/>
          <w:sz w:val="24"/>
          <w:szCs w:val="24"/>
        </w:rPr>
        <w:t>训练集、测试集。准备好数据之后，使用</w:t>
      </w:r>
      <w:r>
        <w:rPr>
          <w:rFonts w:ascii="Times New Roman" w:eastAsia="宋体" w:hAnsi="Times New Roman" w:cs="瀹嬩綋" w:hint="eastAsia"/>
          <w:kern w:val="0"/>
          <w:sz w:val="24"/>
          <w:szCs w:val="24"/>
        </w:rPr>
        <w:t>基于</w:t>
      </w:r>
      <w:r>
        <w:rPr>
          <w:rFonts w:ascii="Times New Roman" w:eastAsia="宋体" w:hAnsi="Times New Roman" w:cs="瀹嬩綋" w:hint="eastAsia"/>
          <w:kern w:val="0"/>
          <w:sz w:val="24"/>
          <w:szCs w:val="24"/>
        </w:rPr>
        <w:t>TensorFlow</w:t>
      </w:r>
      <w:r>
        <w:rPr>
          <w:rFonts w:ascii="Times New Roman" w:eastAsia="宋体" w:hAnsi="Times New Roman" w:cs="瀹嬩綋" w:hint="eastAsia"/>
          <w:kern w:val="0"/>
          <w:sz w:val="24"/>
          <w:szCs w:val="24"/>
        </w:rPr>
        <w:t>为后端的高层神经网路的</w:t>
      </w:r>
      <w:r>
        <w:rPr>
          <w:rFonts w:ascii="Times New Roman" w:eastAsia="宋体" w:hAnsi="Times New Roman" w:cs="瀹嬩綋" w:hint="eastAsia"/>
          <w:kern w:val="0"/>
          <w:sz w:val="24"/>
          <w:szCs w:val="24"/>
        </w:rPr>
        <w:t>API-</w:t>
      </w:r>
      <w:r>
        <w:rPr>
          <w:rFonts w:ascii="Times New Roman" w:eastAsia="宋体" w:hAnsi="Times New Roman" w:cs="瀹嬩綋"/>
          <w:kern w:val="0"/>
          <w:sz w:val="24"/>
          <w:szCs w:val="24"/>
        </w:rPr>
        <w:t>Keras</w:t>
      </w:r>
      <w:r w:rsidR="001105DB" w:rsidRPr="00E86683">
        <w:rPr>
          <w:rFonts w:ascii="Times New Roman" w:eastAsia="宋体" w:hAnsi="Times New Roman" w:cs="瀹嬩綋" w:hint="eastAsia"/>
          <w:kern w:val="0"/>
          <w:sz w:val="24"/>
          <w:szCs w:val="24"/>
        </w:rPr>
        <w:t>搭建了一个</w:t>
      </w:r>
      <w:r w:rsidR="00B61BB5">
        <w:rPr>
          <w:rFonts w:ascii="Times New Roman" w:eastAsia="宋体" w:hAnsi="Times New Roman" w:cs="瀹嬩綋" w:hint="eastAsia"/>
          <w:kern w:val="0"/>
          <w:sz w:val="24"/>
          <w:szCs w:val="24"/>
        </w:rPr>
        <w:t>Conv</w:t>
      </w:r>
      <w:r w:rsidR="00B61BB5">
        <w:rPr>
          <w:rFonts w:ascii="Times New Roman" w:eastAsia="宋体" w:hAnsi="Times New Roman" w:cs="瀹嬩綋"/>
          <w:kern w:val="0"/>
          <w:sz w:val="24"/>
          <w:szCs w:val="24"/>
        </w:rPr>
        <w:t>1D</w:t>
      </w:r>
      <w:r w:rsidR="00B61BB5">
        <w:rPr>
          <w:rFonts w:ascii="Times New Roman" w:eastAsia="宋体" w:hAnsi="Times New Roman" w:cs="瀹嬩綋" w:hint="eastAsia"/>
          <w:kern w:val="0"/>
          <w:sz w:val="24"/>
          <w:szCs w:val="24"/>
        </w:rPr>
        <w:t>-GRU</w:t>
      </w:r>
      <w:r w:rsidR="00B61BB5">
        <w:rPr>
          <w:rFonts w:ascii="Times New Roman" w:eastAsia="宋体" w:hAnsi="Times New Roman" w:cs="瀹嬩綋" w:hint="eastAsia"/>
          <w:kern w:val="0"/>
          <w:sz w:val="24"/>
          <w:szCs w:val="24"/>
        </w:rPr>
        <w:t>的</w:t>
      </w:r>
      <w:r w:rsidR="001105DB" w:rsidRPr="00E86683">
        <w:rPr>
          <w:rFonts w:ascii="Times New Roman" w:eastAsia="宋体" w:hAnsi="Times New Roman" w:cs="瀹嬩綋" w:hint="eastAsia"/>
          <w:kern w:val="0"/>
          <w:sz w:val="24"/>
          <w:szCs w:val="24"/>
        </w:rPr>
        <w:t>深度学习模型</w:t>
      </w:r>
      <w:r w:rsidR="001105DB" w:rsidRPr="00E86683">
        <w:rPr>
          <w:rFonts w:ascii="Times New Roman" w:eastAsia="宋体" w:hAnsi="Times New Roman" w:cs="瀹嬩綋" w:hint="eastAsia"/>
          <w:kern w:val="0"/>
          <w:sz w:val="24"/>
          <w:szCs w:val="24"/>
        </w:rPr>
        <w:t>,</w:t>
      </w:r>
      <w:r w:rsidR="001105DB" w:rsidRPr="00E86683">
        <w:rPr>
          <w:rFonts w:ascii="Times New Roman" w:eastAsia="宋体" w:hAnsi="Times New Roman" w:cs="瀹嬩綋" w:hint="eastAsia"/>
          <w:kern w:val="0"/>
          <w:sz w:val="24"/>
          <w:szCs w:val="24"/>
        </w:rPr>
        <w:t>来对股票的</w:t>
      </w:r>
      <w:r w:rsidR="00B61BB5">
        <w:rPr>
          <w:rFonts w:ascii="Times New Roman" w:eastAsia="宋体" w:hAnsi="Times New Roman" w:cs="瀹嬩綋" w:hint="eastAsia"/>
          <w:kern w:val="0"/>
          <w:sz w:val="24"/>
          <w:szCs w:val="24"/>
        </w:rPr>
        <w:t>一系列</w:t>
      </w:r>
      <w:r w:rsidR="001105DB" w:rsidRPr="00E86683">
        <w:rPr>
          <w:rFonts w:ascii="Times New Roman" w:eastAsia="宋体" w:hAnsi="Times New Roman" w:cs="瀹嬩綋" w:hint="eastAsia"/>
          <w:kern w:val="0"/>
          <w:sz w:val="24"/>
          <w:szCs w:val="24"/>
        </w:rPr>
        <w:t>历史交易数据进行分析，并对未来的</w:t>
      </w:r>
      <w:r w:rsidR="00B61BB5">
        <w:rPr>
          <w:rFonts w:ascii="Times New Roman" w:eastAsia="宋体" w:hAnsi="Times New Roman" w:cs="瀹嬩綋" w:hint="eastAsia"/>
          <w:kern w:val="0"/>
          <w:sz w:val="24"/>
          <w:szCs w:val="24"/>
        </w:rPr>
        <w:t>多天的平均收盘价格</w:t>
      </w:r>
      <w:r w:rsidR="001105DB" w:rsidRPr="00E86683">
        <w:rPr>
          <w:rFonts w:ascii="Times New Roman" w:eastAsia="宋体" w:hAnsi="Times New Roman" w:cs="瀹嬩綋" w:hint="eastAsia"/>
          <w:kern w:val="0"/>
          <w:sz w:val="24"/>
          <w:szCs w:val="24"/>
        </w:rPr>
        <w:t>进行预测</w:t>
      </w:r>
      <w:r w:rsidR="00B61BB5">
        <w:rPr>
          <w:rFonts w:ascii="Times New Roman" w:eastAsia="宋体" w:hAnsi="Times New Roman" w:cs="瀹嬩綋" w:hint="eastAsia"/>
          <w:kern w:val="0"/>
          <w:sz w:val="24"/>
          <w:szCs w:val="24"/>
        </w:rPr>
        <w:t>，并根据结果来对股票</w:t>
      </w:r>
      <w:r w:rsidR="0008053F">
        <w:rPr>
          <w:rFonts w:ascii="Times New Roman" w:eastAsia="宋体" w:hAnsi="Times New Roman" w:cs="瀹嬩綋" w:hint="eastAsia"/>
          <w:kern w:val="0"/>
          <w:sz w:val="24"/>
          <w:szCs w:val="24"/>
        </w:rPr>
        <w:t>提供一个短期用于参考的策略</w:t>
      </w:r>
      <w:r w:rsidR="001105DB" w:rsidRPr="00E86683">
        <w:rPr>
          <w:rFonts w:ascii="Times New Roman" w:eastAsia="宋体" w:hAnsi="Times New Roman" w:cs="瀹嬩綋" w:hint="eastAsia"/>
          <w:kern w:val="0"/>
          <w:sz w:val="24"/>
          <w:szCs w:val="24"/>
        </w:rPr>
        <w:t>。</w:t>
      </w:r>
    </w:p>
    <w:p w14:paraId="68F9242B" w14:textId="5FDE686B" w:rsidR="001105DB" w:rsidRPr="00E86683" w:rsidRDefault="001105DB" w:rsidP="001105DB">
      <w:pPr>
        <w:autoSpaceDE w:val="0"/>
        <w:autoSpaceDN w:val="0"/>
        <w:adjustRightInd w:val="0"/>
        <w:spacing w:line="288" w:lineRule="auto"/>
        <w:ind w:firstLine="480"/>
        <w:jc w:val="left"/>
        <w:rPr>
          <w:rFonts w:ascii="Times New Roman" w:eastAsia="宋体" w:hAnsi="Times New Roman" w:cs="瀹嬩綋"/>
          <w:kern w:val="0"/>
          <w:sz w:val="24"/>
          <w:szCs w:val="24"/>
        </w:rPr>
      </w:pPr>
      <w:r w:rsidRPr="00E86683">
        <w:rPr>
          <w:rFonts w:ascii="Times New Roman" w:eastAsia="宋体" w:hAnsi="Times New Roman" w:cs="瀹嬩綋" w:hint="eastAsia"/>
          <w:kern w:val="0"/>
          <w:sz w:val="24"/>
          <w:szCs w:val="24"/>
        </w:rPr>
        <w:t>本文将展示从获取、处理数据，到搭建</w:t>
      </w:r>
      <w:r w:rsidR="00B61BB5">
        <w:rPr>
          <w:rFonts w:ascii="Times New Roman" w:eastAsia="宋体" w:hAnsi="Times New Roman" w:cs="瀹嬩綋" w:hint="eastAsia"/>
          <w:kern w:val="0"/>
          <w:sz w:val="24"/>
          <w:szCs w:val="24"/>
        </w:rPr>
        <w:t>模型</w:t>
      </w:r>
      <w:r w:rsidRPr="00E86683">
        <w:rPr>
          <w:rFonts w:ascii="Times New Roman" w:eastAsia="宋体" w:hAnsi="Times New Roman" w:cs="瀹嬩綋" w:hint="eastAsia"/>
          <w:kern w:val="0"/>
          <w:sz w:val="24"/>
          <w:szCs w:val="24"/>
        </w:rPr>
        <w:t>进行分析预测</w:t>
      </w:r>
      <w:r w:rsidR="0008053F">
        <w:rPr>
          <w:rFonts w:ascii="Times New Roman" w:eastAsia="宋体" w:hAnsi="Times New Roman" w:cs="瀹嬩綋" w:hint="eastAsia"/>
          <w:kern w:val="0"/>
          <w:sz w:val="24"/>
          <w:szCs w:val="24"/>
        </w:rPr>
        <w:t>和提供短期策略</w:t>
      </w:r>
      <w:r w:rsidRPr="00E86683">
        <w:rPr>
          <w:rFonts w:ascii="Times New Roman" w:eastAsia="宋体" w:hAnsi="Times New Roman" w:cs="瀹嬩綋" w:hint="eastAsia"/>
          <w:kern w:val="0"/>
          <w:sz w:val="24"/>
          <w:szCs w:val="24"/>
        </w:rPr>
        <w:t>的整个过程和具体细节。</w:t>
      </w:r>
    </w:p>
    <w:p w14:paraId="38ED660E" w14:textId="77777777" w:rsidR="001105DB" w:rsidRPr="00B61BB5" w:rsidRDefault="001105DB" w:rsidP="001105DB">
      <w:pPr>
        <w:autoSpaceDE w:val="0"/>
        <w:autoSpaceDN w:val="0"/>
        <w:adjustRightInd w:val="0"/>
        <w:spacing w:line="288" w:lineRule="auto"/>
        <w:jc w:val="left"/>
        <w:rPr>
          <w:rFonts w:ascii="宋体" w:eastAsia="宋体" w:hAnsi="宋体" w:cs="瀹嬩綋"/>
          <w:kern w:val="0"/>
          <w:sz w:val="24"/>
          <w:szCs w:val="24"/>
        </w:rPr>
      </w:pPr>
    </w:p>
    <w:p w14:paraId="0670F82A" w14:textId="77777777" w:rsidR="00A52645" w:rsidRDefault="001105DB" w:rsidP="00B61BB5">
      <w:pPr>
        <w:autoSpaceDE w:val="0"/>
        <w:autoSpaceDN w:val="0"/>
        <w:adjustRightInd w:val="0"/>
        <w:spacing w:line="288" w:lineRule="auto"/>
        <w:ind w:firstLineChars="200" w:firstLine="482"/>
        <w:jc w:val="left"/>
        <w:rPr>
          <w:rFonts w:asciiTheme="majorEastAsia" w:eastAsiaTheme="majorEastAsia" w:hAnsiTheme="majorEastAsia" w:cs="瀹嬩綋"/>
          <w:kern w:val="0"/>
          <w:sz w:val="24"/>
          <w:szCs w:val="24"/>
        </w:rPr>
      </w:pPr>
      <w:r w:rsidRPr="00C72D47">
        <w:rPr>
          <w:rFonts w:ascii="黑体" w:eastAsia="黑体" w:hAnsi="黑体" w:cs="瀹嬩綋" w:hint="eastAsia"/>
          <w:b/>
          <w:color w:val="000000" w:themeColor="text1"/>
          <w:kern w:val="0"/>
          <w:sz w:val="24"/>
          <w:szCs w:val="24"/>
        </w:rPr>
        <w:t>关键词</w:t>
      </w:r>
      <w:r>
        <w:rPr>
          <w:rFonts w:ascii="黑体" w:eastAsia="黑体" w:hAnsi="黑体" w:cs="瀹嬩綋" w:hint="eastAsia"/>
          <w:kern w:val="0"/>
          <w:sz w:val="24"/>
          <w:szCs w:val="24"/>
        </w:rPr>
        <w:t xml:space="preserve">  </w:t>
      </w:r>
      <w:r w:rsidR="00520B4B">
        <w:rPr>
          <w:rFonts w:asciiTheme="majorEastAsia" w:eastAsiaTheme="majorEastAsia" w:hAnsiTheme="majorEastAsia" w:cs="瀹嬩綋" w:hint="eastAsia"/>
          <w:kern w:val="0"/>
          <w:sz w:val="24"/>
          <w:szCs w:val="24"/>
        </w:rPr>
        <w:t>量化</w:t>
      </w:r>
      <w:r w:rsidR="00743D75">
        <w:rPr>
          <w:rFonts w:asciiTheme="majorEastAsia" w:eastAsiaTheme="majorEastAsia" w:hAnsiTheme="majorEastAsia" w:cs="瀹嬩綋" w:hint="eastAsia"/>
          <w:kern w:val="0"/>
          <w:sz w:val="24"/>
          <w:szCs w:val="24"/>
        </w:rPr>
        <w:t>投资</w:t>
      </w:r>
      <w:r w:rsidRPr="00501F08">
        <w:rPr>
          <w:rFonts w:asciiTheme="majorEastAsia" w:eastAsiaTheme="majorEastAsia" w:hAnsiTheme="majorEastAsia" w:cs="瀹嬩綋" w:hint="eastAsia"/>
          <w:kern w:val="0"/>
          <w:sz w:val="24"/>
          <w:szCs w:val="24"/>
        </w:rPr>
        <w:t xml:space="preserve"> </w:t>
      </w:r>
      <w:r w:rsidRPr="00501F08">
        <w:rPr>
          <w:rFonts w:asciiTheme="majorEastAsia" w:eastAsiaTheme="majorEastAsia" w:hAnsiTheme="majorEastAsia" w:cs="瀹嬩綋"/>
          <w:kern w:val="0"/>
          <w:sz w:val="24"/>
          <w:szCs w:val="24"/>
        </w:rPr>
        <w:t xml:space="preserve"> </w:t>
      </w:r>
      <w:r w:rsidR="008A29CB">
        <w:rPr>
          <w:rFonts w:asciiTheme="majorEastAsia" w:eastAsiaTheme="majorEastAsia" w:hAnsiTheme="majorEastAsia" w:cs="瀹嬩綋" w:hint="eastAsia"/>
          <w:kern w:val="0"/>
          <w:sz w:val="24"/>
          <w:szCs w:val="24"/>
        </w:rPr>
        <w:t xml:space="preserve">深度学习 </w:t>
      </w:r>
      <w:r w:rsidR="008A29CB">
        <w:rPr>
          <w:rFonts w:asciiTheme="majorEastAsia" w:eastAsiaTheme="majorEastAsia" w:hAnsiTheme="majorEastAsia" w:cs="瀹嬩綋"/>
          <w:kern w:val="0"/>
          <w:sz w:val="24"/>
          <w:szCs w:val="24"/>
        </w:rPr>
        <w:t xml:space="preserve"> </w:t>
      </w:r>
      <w:r w:rsidR="008A29CB">
        <w:rPr>
          <w:rFonts w:asciiTheme="majorEastAsia" w:eastAsiaTheme="majorEastAsia" w:hAnsiTheme="majorEastAsia" w:cs="瀹嬩綋" w:hint="eastAsia"/>
          <w:kern w:val="0"/>
          <w:sz w:val="24"/>
          <w:szCs w:val="24"/>
        </w:rPr>
        <w:t>Keras</w:t>
      </w:r>
      <w:r w:rsidRPr="00501F08">
        <w:rPr>
          <w:rFonts w:asciiTheme="majorEastAsia" w:eastAsiaTheme="majorEastAsia" w:hAnsiTheme="majorEastAsia" w:cs="瀹嬩綋" w:hint="eastAsia"/>
          <w:kern w:val="0"/>
          <w:sz w:val="24"/>
          <w:szCs w:val="24"/>
        </w:rPr>
        <w:t xml:space="preserve"> </w:t>
      </w:r>
      <w:r w:rsidR="00743D75">
        <w:rPr>
          <w:rFonts w:asciiTheme="majorEastAsia" w:eastAsiaTheme="majorEastAsia" w:hAnsiTheme="majorEastAsia" w:cs="瀹嬩綋"/>
          <w:kern w:val="0"/>
          <w:sz w:val="24"/>
          <w:szCs w:val="24"/>
        </w:rPr>
        <w:t xml:space="preserve"> </w:t>
      </w:r>
      <w:r w:rsidR="00743D75">
        <w:rPr>
          <w:rFonts w:asciiTheme="majorEastAsia" w:eastAsiaTheme="majorEastAsia" w:hAnsiTheme="majorEastAsia" w:cs="瀹嬩綋" w:hint="eastAsia"/>
          <w:kern w:val="0"/>
          <w:sz w:val="24"/>
          <w:szCs w:val="24"/>
        </w:rPr>
        <w:t xml:space="preserve">神经网络 </w:t>
      </w:r>
      <w:r w:rsidRPr="00501F08">
        <w:rPr>
          <w:rFonts w:asciiTheme="majorEastAsia" w:eastAsiaTheme="majorEastAsia" w:hAnsiTheme="majorEastAsia" w:cs="瀹嬩綋"/>
          <w:kern w:val="0"/>
          <w:sz w:val="24"/>
          <w:szCs w:val="24"/>
        </w:rPr>
        <w:t xml:space="preserve"> </w:t>
      </w:r>
      <w:r w:rsidR="00AE6B15">
        <w:rPr>
          <w:rFonts w:asciiTheme="majorEastAsia" w:eastAsiaTheme="majorEastAsia" w:hAnsiTheme="majorEastAsia" w:cs="瀹嬩綋" w:hint="eastAsia"/>
          <w:kern w:val="0"/>
          <w:sz w:val="24"/>
          <w:szCs w:val="24"/>
        </w:rPr>
        <w:t>GRU</w:t>
      </w:r>
      <w:r w:rsidR="00743D75">
        <w:rPr>
          <w:rFonts w:asciiTheme="majorEastAsia" w:eastAsiaTheme="majorEastAsia" w:hAnsiTheme="majorEastAsia" w:cs="瀹嬩綋"/>
          <w:kern w:val="0"/>
          <w:sz w:val="24"/>
          <w:szCs w:val="24"/>
        </w:rPr>
        <w:t xml:space="preserve"> </w:t>
      </w:r>
      <w:r w:rsidR="00AE6B15">
        <w:rPr>
          <w:rFonts w:asciiTheme="majorEastAsia" w:eastAsiaTheme="majorEastAsia" w:hAnsiTheme="majorEastAsia" w:cs="瀹嬩綋"/>
          <w:kern w:val="0"/>
          <w:sz w:val="24"/>
          <w:szCs w:val="24"/>
        </w:rPr>
        <w:t xml:space="preserve"> Conv1D</w:t>
      </w:r>
    </w:p>
    <w:p w14:paraId="36ED04E7" w14:textId="77777777" w:rsidR="00C7780A" w:rsidRDefault="00C7780A"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3DE1DAC0"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1C91C082"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1E92FD04"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0801485D"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3441DD52"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5DD45BD8"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36D44B21"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09530CC7"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521DF553" w14:textId="77777777" w:rsidR="00B61BB5" w:rsidRDefault="00B61BB5" w:rsidP="00DD2656">
      <w:pPr>
        <w:autoSpaceDE w:val="0"/>
        <w:autoSpaceDN w:val="0"/>
        <w:adjustRightInd w:val="0"/>
        <w:spacing w:line="288" w:lineRule="auto"/>
        <w:jc w:val="left"/>
        <w:rPr>
          <w:rFonts w:asciiTheme="majorEastAsia" w:eastAsiaTheme="majorEastAsia" w:hAnsiTheme="majorEastAsia" w:cs="瀹嬩綋"/>
          <w:kern w:val="0"/>
          <w:sz w:val="24"/>
          <w:szCs w:val="24"/>
        </w:rPr>
      </w:pPr>
    </w:p>
    <w:p w14:paraId="6259527C" w14:textId="77777777" w:rsidR="00B61BB5" w:rsidRDefault="00B61BB5" w:rsidP="00DD2656">
      <w:pPr>
        <w:autoSpaceDE w:val="0"/>
        <w:autoSpaceDN w:val="0"/>
        <w:adjustRightInd w:val="0"/>
        <w:spacing w:line="288" w:lineRule="auto"/>
        <w:jc w:val="left"/>
        <w:rPr>
          <w:rFonts w:ascii="黑体" w:eastAsia="黑体" w:hAnsi="黑体" w:cs="瀹嬩綋"/>
          <w:kern w:val="0"/>
          <w:sz w:val="24"/>
          <w:szCs w:val="24"/>
        </w:rPr>
        <w:sectPr w:rsidR="00B61BB5" w:rsidSect="00C7780A">
          <w:pgSz w:w="11906" w:h="16838" w:code="9"/>
          <w:pgMar w:top="1418" w:right="1418" w:bottom="1418" w:left="1418" w:header="851" w:footer="850" w:gutter="0"/>
          <w:pgNumType w:start="1"/>
          <w:cols w:space="425"/>
          <w:docGrid w:linePitch="312"/>
        </w:sectPr>
      </w:pPr>
    </w:p>
    <w:p w14:paraId="17BE3704" w14:textId="77777777" w:rsidR="0075738C" w:rsidRPr="0075738C" w:rsidRDefault="008A29CB" w:rsidP="0063694D">
      <w:pPr>
        <w:pStyle w:val="ac"/>
        <w:spacing w:line="288" w:lineRule="auto"/>
        <w:jc w:val="center"/>
        <w:rPr>
          <w:b/>
          <w:bCs/>
          <w:sz w:val="32"/>
          <w:szCs w:val="32"/>
        </w:rPr>
      </w:pPr>
      <w:r w:rsidRPr="008A29CB">
        <w:rPr>
          <w:b/>
          <w:bCs/>
          <w:sz w:val="32"/>
          <w:szCs w:val="32"/>
        </w:rPr>
        <w:lastRenderedPageBreak/>
        <w:t>Design and Implementation of Quantitative Investment Strategy Based on Deep Learning</w:t>
      </w:r>
    </w:p>
    <w:p w14:paraId="7751515E" w14:textId="77777777" w:rsidR="0075738C" w:rsidRPr="0075738C" w:rsidRDefault="0075738C" w:rsidP="0063694D">
      <w:pPr>
        <w:widowControl/>
        <w:spacing w:line="288" w:lineRule="auto"/>
        <w:jc w:val="left"/>
        <w:rPr>
          <w:rFonts w:ascii="黑体" w:eastAsia="黑体" w:hAnsi="黑体" w:cs="瀹嬩綋"/>
          <w:kern w:val="0"/>
          <w:sz w:val="24"/>
          <w:szCs w:val="24"/>
        </w:rPr>
      </w:pPr>
    </w:p>
    <w:p w14:paraId="05AB76D7" w14:textId="77777777" w:rsidR="00DD2656" w:rsidRDefault="0075738C" w:rsidP="0063694D">
      <w:pPr>
        <w:spacing w:line="288" w:lineRule="auto"/>
        <w:jc w:val="center"/>
        <w:rPr>
          <w:rFonts w:ascii="Times New Roman" w:hAnsi="Times New Roman" w:cs="Times New Roman"/>
          <w:b/>
          <w:sz w:val="30"/>
          <w:szCs w:val="30"/>
        </w:rPr>
      </w:pPr>
      <w:bookmarkStart w:id="2" w:name="_Toc413704333"/>
      <w:r w:rsidRPr="0075738C">
        <w:rPr>
          <w:rFonts w:ascii="Times New Roman" w:hAnsi="Times New Roman" w:cs="Times New Roman"/>
          <w:b/>
          <w:sz w:val="30"/>
          <w:szCs w:val="30"/>
        </w:rPr>
        <w:t>ABSTRAC</w:t>
      </w:r>
      <w:bookmarkEnd w:id="2"/>
      <w:r w:rsidR="00DD2656">
        <w:rPr>
          <w:rFonts w:ascii="Times New Roman" w:hAnsi="Times New Roman" w:cs="Times New Roman" w:hint="eastAsia"/>
          <w:b/>
          <w:sz w:val="30"/>
          <w:szCs w:val="30"/>
        </w:rPr>
        <w:t>T</w:t>
      </w:r>
    </w:p>
    <w:p w14:paraId="1DFADAF8" w14:textId="77777777" w:rsidR="0075738C" w:rsidRPr="0075738C" w:rsidRDefault="0075738C" w:rsidP="0075738C">
      <w:pPr>
        <w:jc w:val="center"/>
        <w:rPr>
          <w:rFonts w:ascii="Times New Roman" w:hAnsi="Times New Roman" w:cs="Times New Roman"/>
          <w:b/>
          <w:sz w:val="30"/>
          <w:szCs w:val="30"/>
        </w:rPr>
      </w:pPr>
    </w:p>
    <w:p w14:paraId="3BAF0CCC" w14:textId="77777777" w:rsidR="008A29CB" w:rsidRDefault="004572A3" w:rsidP="00584CED">
      <w:pPr>
        <w:autoSpaceDE w:val="0"/>
        <w:autoSpaceDN w:val="0"/>
        <w:adjustRightInd w:val="0"/>
        <w:spacing w:line="288" w:lineRule="auto"/>
        <w:ind w:firstLineChars="200" w:firstLine="480"/>
        <w:rPr>
          <w:rFonts w:ascii="Times New Roman" w:eastAsia="宋体" w:hAnsi="Times New Roman" w:cs="Times New Roman"/>
          <w:sz w:val="24"/>
          <w:szCs w:val="24"/>
        </w:rPr>
      </w:pPr>
      <w:r>
        <w:rPr>
          <w:rFonts w:ascii="Times New Roman" w:eastAsia="宋体" w:hAnsi="Times New Roman" w:cs="Times New Roman" w:hint="eastAsia"/>
          <w:sz w:val="24"/>
          <w:szCs w:val="24"/>
        </w:rPr>
        <w:t>A</w:t>
      </w:r>
      <w:r w:rsidR="008A29CB" w:rsidRPr="008A29CB">
        <w:rPr>
          <w:rFonts w:ascii="Times New Roman" w:eastAsia="宋体" w:hAnsi="Times New Roman" w:cs="Times New Roman"/>
          <w:sz w:val="24"/>
          <w:szCs w:val="24"/>
        </w:rPr>
        <w:t>s a certificate of ownership issued by a joint-stock company</w:t>
      </w:r>
      <w:r>
        <w:rPr>
          <w:rFonts w:ascii="Times New Roman" w:eastAsia="宋体" w:hAnsi="Times New Roman" w:cs="Times New Roman"/>
          <w:sz w:val="24"/>
          <w:szCs w:val="24"/>
        </w:rPr>
        <w:t>,</w:t>
      </w:r>
      <w:r w:rsidR="008A29CB" w:rsidRPr="008A29CB">
        <w:rPr>
          <w:rFonts w:ascii="Times New Roman" w:eastAsia="宋体" w:hAnsi="Times New Roman" w:cs="Times New Roman"/>
          <w:sz w:val="24"/>
          <w:szCs w:val="24"/>
        </w:rPr>
        <w:t xml:space="preserve"> </w:t>
      </w:r>
      <w:r>
        <w:rPr>
          <w:rFonts w:ascii="Times New Roman" w:eastAsia="宋体" w:hAnsi="Times New Roman" w:cs="Times New Roman"/>
          <w:sz w:val="24"/>
          <w:szCs w:val="24"/>
        </w:rPr>
        <w:t xml:space="preserve">stock </w:t>
      </w:r>
      <w:r w:rsidR="008A29CB" w:rsidRPr="008A29CB">
        <w:rPr>
          <w:rFonts w:ascii="Times New Roman" w:eastAsia="宋体" w:hAnsi="Times New Roman" w:cs="Times New Roman"/>
          <w:sz w:val="24"/>
          <w:szCs w:val="24"/>
        </w:rPr>
        <w:t xml:space="preserve">is a type of </w:t>
      </w:r>
      <w:r>
        <w:rPr>
          <w:rFonts w:ascii="Times New Roman" w:eastAsia="宋体" w:hAnsi="Times New Roman" w:cs="Times New Roman"/>
          <w:sz w:val="24"/>
          <w:szCs w:val="24"/>
        </w:rPr>
        <w:t xml:space="preserve">marketable </w:t>
      </w:r>
      <w:r w:rsidR="008A29CB" w:rsidRPr="008A29CB">
        <w:rPr>
          <w:rFonts w:ascii="Times New Roman" w:eastAsia="宋体" w:hAnsi="Times New Roman" w:cs="Times New Roman"/>
          <w:sz w:val="24"/>
          <w:szCs w:val="24"/>
        </w:rPr>
        <w:t xml:space="preserve">securities issued by a joint-stock company to raise funds for various shareholders as proof of ownership and to obtain dividend. General traditional finance believes that there are many factors that affect stock price changes, which can basically be divided into macro, meso and micro factors. Because there are many </w:t>
      </w:r>
      <w:r w:rsidRPr="008A29CB">
        <w:rPr>
          <w:rFonts w:ascii="Times New Roman" w:eastAsia="宋体" w:hAnsi="Times New Roman" w:cs="Times New Roman"/>
          <w:sz w:val="24"/>
          <w:szCs w:val="24"/>
        </w:rPr>
        <w:t xml:space="preserve">intricate </w:t>
      </w:r>
      <w:r w:rsidR="008A29CB" w:rsidRPr="008A29CB">
        <w:rPr>
          <w:rFonts w:ascii="Times New Roman" w:eastAsia="宋体" w:hAnsi="Times New Roman" w:cs="Times New Roman"/>
          <w:sz w:val="24"/>
          <w:szCs w:val="24"/>
        </w:rPr>
        <w:t xml:space="preserve">factors that affect the stock price, investors can buy and sell stocks at different time points to earn the profit of the stock </w:t>
      </w:r>
      <w:r w:rsidR="00270C3D">
        <w:rPr>
          <w:rFonts w:ascii="Times New Roman" w:eastAsia="宋体" w:hAnsi="Times New Roman" w:cs="Times New Roman"/>
          <w:sz w:val="24"/>
          <w:szCs w:val="24"/>
        </w:rPr>
        <w:t xml:space="preserve">price </w:t>
      </w:r>
      <w:r w:rsidR="008A29CB" w:rsidRPr="008A29CB">
        <w:rPr>
          <w:rFonts w:ascii="Times New Roman" w:eastAsia="宋体" w:hAnsi="Times New Roman" w:cs="Times New Roman"/>
          <w:sz w:val="24"/>
          <w:szCs w:val="24"/>
        </w:rPr>
        <w:t>difference</w:t>
      </w:r>
      <w:r w:rsidR="00270C3D">
        <w:rPr>
          <w:rFonts w:ascii="Times New Roman" w:eastAsia="宋体" w:hAnsi="Times New Roman" w:cs="Times New Roman"/>
          <w:sz w:val="24"/>
          <w:szCs w:val="24"/>
        </w:rPr>
        <w:t>.</w:t>
      </w:r>
      <w:r w:rsidR="008A29CB" w:rsidRPr="008A29CB">
        <w:rPr>
          <w:rFonts w:ascii="Times New Roman" w:eastAsia="宋体" w:hAnsi="Times New Roman" w:cs="Times New Roman"/>
          <w:sz w:val="24"/>
          <w:szCs w:val="24"/>
        </w:rPr>
        <w:t xml:space="preserve"> </w:t>
      </w:r>
      <w:r w:rsidR="00270C3D">
        <w:rPr>
          <w:rFonts w:ascii="Times New Roman" w:eastAsia="宋体" w:hAnsi="Times New Roman" w:cs="Times New Roman"/>
          <w:sz w:val="24"/>
          <w:szCs w:val="24"/>
        </w:rPr>
        <w:t xml:space="preserve">However, </w:t>
      </w:r>
      <w:r w:rsidR="008A29CB" w:rsidRPr="008A29CB">
        <w:rPr>
          <w:rFonts w:ascii="Times New Roman" w:eastAsia="宋体" w:hAnsi="Times New Roman" w:cs="Times New Roman"/>
          <w:sz w:val="24"/>
          <w:szCs w:val="24"/>
        </w:rPr>
        <w:t>buying and selling stocks also has a certain risk of loss. Therefore, this article mainly hopes to make a rough prediction of the future price of the stock by using the theoretical technology currently developed in deep learning and neural networks to help investors screen stocks.</w:t>
      </w:r>
    </w:p>
    <w:p w14:paraId="458ACA7F" w14:textId="3681579B" w:rsidR="00270C3D" w:rsidRDefault="00270C3D" w:rsidP="00584CED">
      <w:pPr>
        <w:autoSpaceDE w:val="0"/>
        <w:autoSpaceDN w:val="0"/>
        <w:adjustRightInd w:val="0"/>
        <w:spacing w:line="288" w:lineRule="auto"/>
        <w:ind w:firstLineChars="200" w:firstLine="480"/>
        <w:rPr>
          <w:rFonts w:ascii="Times New Roman" w:eastAsia="宋体" w:hAnsi="Times New Roman" w:cs="Times New Roman"/>
          <w:sz w:val="24"/>
          <w:szCs w:val="24"/>
        </w:rPr>
      </w:pPr>
      <w:r w:rsidRPr="00270C3D">
        <w:rPr>
          <w:rFonts w:ascii="Times New Roman" w:eastAsia="宋体" w:hAnsi="Times New Roman" w:cs="Times New Roman"/>
          <w:sz w:val="24"/>
          <w:szCs w:val="24"/>
        </w:rPr>
        <w:t>This article applies the neural network algorithm in deep learning to the screening of stocks, analyzes the technical aspects of stocks, and predicts the</w:t>
      </w:r>
      <w:r w:rsidR="006B7592" w:rsidRPr="006B7592">
        <w:rPr>
          <w:rFonts w:ascii="Times New Roman" w:eastAsia="宋体" w:hAnsi="Times New Roman" w:cs="Times New Roman"/>
          <w:sz w:val="24"/>
          <w:szCs w:val="24"/>
        </w:rPr>
        <w:t xml:space="preserve"> </w:t>
      </w:r>
      <w:r w:rsidR="006B7592" w:rsidRPr="00270C3D">
        <w:rPr>
          <w:rFonts w:ascii="Times New Roman" w:eastAsia="宋体" w:hAnsi="Times New Roman" w:cs="Times New Roman"/>
          <w:sz w:val="24"/>
          <w:szCs w:val="24"/>
        </w:rPr>
        <w:t>short-term</w:t>
      </w:r>
      <w:r w:rsidRPr="00270C3D">
        <w:rPr>
          <w:rFonts w:ascii="Times New Roman" w:eastAsia="宋体" w:hAnsi="Times New Roman" w:cs="Times New Roman"/>
          <w:sz w:val="24"/>
          <w:szCs w:val="24"/>
        </w:rPr>
        <w:t xml:space="preserve"> price of stocks in the future. For the acquisition of data such as financial transactions, a series of interfaces provided by a free and open platform</w:t>
      </w:r>
      <w:r w:rsidR="006B7592">
        <w:rPr>
          <w:rFonts w:ascii="Times New Roman" w:eastAsia="宋体" w:hAnsi="Times New Roman" w:cs="Times New Roman"/>
          <w:sz w:val="24"/>
          <w:szCs w:val="24"/>
        </w:rPr>
        <w:t>-</w:t>
      </w:r>
      <w:r w:rsidR="006B7592" w:rsidRPr="00270C3D">
        <w:rPr>
          <w:rFonts w:ascii="Times New Roman" w:eastAsia="宋体" w:hAnsi="Times New Roman" w:cs="Times New Roman"/>
          <w:sz w:val="24"/>
          <w:szCs w:val="24"/>
        </w:rPr>
        <w:t>Tushare</w:t>
      </w:r>
      <w:r w:rsidRPr="00270C3D">
        <w:rPr>
          <w:rFonts w:ascii="Times New Roman" w:eastAsia="宋体" w:hAnsi="Times New Roman" w:cs="Times New Roman"/>
          <w:sz w:val="24"/>
          <w:szCs w:val="24"/>
        </w:rPr>
        <w:t xml:space="preserve">, are used to obtain information about listed companies and their stock prices, trading volume, turnover </w:t>
      </w:r>
      <w:proofErr w:type="gramStart"/>
      <w:r w:rsidRPr="00270C3D">
        <w:rPr>
          <w:rFonts w:ascii="Times New Roman" w:eastAsia="宋体" w:hAnsi="Times New Roman" w:cs="Times New Roman"/>
          <w:sz w:val="24"/>
          <w:szCs w:val="24"/>
        </w:rPr>
        <w:t>rate</w:t>
      </w:r>
      <w:proofErr w:type="gramEnd"/>
      <w:r w:rsidRPr="00270C3D">
        <w:rPr>
          <w:rFonts w:ascii="Times New Roman" w:eastAsia="宋体" w:hAnsi="Times New Roman" w:cs="Times New Roman"/>
          <w:sz w:val="24"/>
          <w:szCs w:val="24"/>
        </w:rPr>
        <w:t xml:space="preserve"> and other information. After obtaining the information of the listed company, the listed company is screened, and then the historical data of the screened company stock is obtained through the interface</w:t>
      </w:r>
      <w:r w:rsidR="006B7592">
        <w:rPr>
          <w:rFonts w:ascii="Times New Roman" w:eastAsia="宋体" w:hAnsi="Times New Roman" w:cs="Times New Roman"/>
          <w:sz w:val="24"/>
          <w:szCs w:val="24"/>
        </w:rPr>
        <w:t>.</w:t>
      </w:r>
      <w:r w:rsidRPr="00270C3D">
        <w:rPr>
          <w:rFonts w:ascii="Times New Roman" w:eastAsia="宋体" w:hAnsi="Times New Roman" w:cs="Times New Roman"/>
          <w:sz w:val="24"/>
          <w:szCs w:val="24"/>
        </w:rPr>
        <w:t xml:space="preserve"> </w:t>
      </w:r>
      <w:r w:rsidR="006B7592">
        <w:rPr>
          <w:rFonts w:ascii="Times New Roman" w:eastAsia="宋体" w:hAnsi="Times New Roman" w:cs="Times New Roman"/>
          <w:sz w:val="24"/>
          <w:szCs w:val="24"/>
        </w:rPr>
        <w:t>T</w:t>
      </w:r>
      <w:r w:rsidRPr="00270C3D">
        <w:rPr>
          <w:rFonts w:ascii="Times New Roman" w:eastAsia="宋体" w:hAnsi="Times New Roman" w:cs="Times New Roman"/>
          <w:sz w:val="24"/>
          <w:szCs w:val="24"/>
        </w:rPr>
        <w:t xml:space="preserve">he data is processed and normalized, and then the processed data is further divided into </w:t>
      </w:r>
      <w:r w:rsidR="006B7592" w:rsidRPr="00270C3D">
        <w:rPr>
          <w:rFonts w:ascii="Times New Roman" w:eastAsia="宋体" w:hAnsi="Times New Roman" w:cs="Times New Roman"/>
          <w:sz w:val="24"/>
          <w:szCs w:val="24"/>
        </w:rPr>
        <w:t>the input value and target value in the neural network</w:t>
      </w:r>
      <w:r w:rsidR="006B7592">
        <w:rPr>
          <w:rFonts w:ascii="Times New Roman" w:eastAsia="宋体" w:hAnsi="Times New Roman" w:cs="Times New Roman"/>
          <w:sz w:val="24"/>
          <w:szCs w:val="24"/>
        </w:rPr>
        <w:t xml:space="preserve"> which</w:t>
      </w:r>
      <w:r w:rsidRPr="00270C3D">
        <w:rPr>
          <w:rFonts w:ascii="Times New Roman" w:eastAsia="宋体" w:hAnsi="Times New Roman" w:cs="Times New Roman"/>
          <w:sz w:val="24"/>
          <w:szCs w:val="24"/>
        </w:rPr>
        <w:t xml:space="preserve"> is suitable for neural network input stock time series data and corresponding target results</w:t>
      </w:r>
      <w:r w:rsidR="006B7592">
        <w:rPr>
          <w:rFonts w:ascii="Times New Roman" w:eastAsia="宋体" w:hAnsi="Times New Roman" w:cs="Times New Roman"/>
          <w:sz w:val="24"/>
          <w:szCs w:val="24"/>
        </w:rPr>
        <w:t>.</w:t>
      </w:r>
      <w:r w:rsidRPr="00270C3D">
        <w:rPr>
          <w:rFonts w:ascii="Times New Roman" w:eastAsia="宋体" w:hAnsi="Times New Roman" w:cs="Times New Roman"/>
          <w:sz w:val="24"/>
          <w:szCs w:val="24"/>
        </w:rPr>
        <w:t xml:space="preserve"> </w:t>
      </w:r>
      <w:r w:rsidR="006B7592">
        <w:rPr>
          <w:rFonts w:ascii="Times New Roman" w:eastAsia="宋体" w:hAnsi="Times New Roman" w:cs="Times New Roman"/>
          <w:sz w:val="24"/>
          <w:szCs w:val="24"/>
        </w:rPr>
        <w:t>A</w:t>
      </w:r>
      <w:r w:rsidRPr="00270C3D">
        <w:rPr>
          <w:rFonts w:ascii="Times New Roman" w:eastAsia="宋体" w:hAnsi="Times New Roman" w:cs="Times New Roman"/>
          <w:sz w:val="24"/>
          <w:szCs w:val="24"/>
        </w:rPr>
        <w:t>nd then the prepared data is divided</w:t>
      </w:r>
      <w:r w:rsidR="006B7592">
        <w:rPr>
          <w:rFonts w:ascii="Times New Roman" w:eastAsia="宋体" w:hAnsi="Times New Roman" w:cs="Times New Roman"/>
          <w:sz w:val="24"/>
          <w:szCs w:val="24"/>
        </w:rPr>
        <w:t xml:space="preserve"> </w:t>
      </w:r>
      <w:r w:rsidRPr="00270C3D">
        <w:rPr>
          <w:rFonts w:ascii="Times New Roman" w:eastAsia="宋体" w:hAnsi="Times New Roman" w:cs="Times New Roman"/>
          <w:sz w:val="24"/>
          <w:szCs w:val="24"/>
        </w:rPr>
        <w:t xml:space="preserve">into </w:t>
      </w:r>
      <w:r w:rsidR="006B7592">
        <w:rPr>
          <w:rFonts w:ascii="Times New Roman" w:eastAsia="宋体" w:hAnsi="Times New Roman" w:cs="Times New Roman"/>
          <w:sz w:val="24"/>
          <w:szCs w:val="24"/>
        </w:rPr>
        <w:t>t</w:t>
      </w:r>
      <w:r w:rsidRPr="00270C3D">
        <w:rPr>
          <w:rFonts w:ascii="Times New Roman" w:eastAsia="宋体" w:hAnsi="Times New Roman" w:cs="Times New Roman"/>
          <w:sz w:val="24"/>
          <w:szCs w:val="24"/>
        </w:rPr>
        <w:t>raining set and test set</w:t>
      </w:r>
      <w:r w:rsidR="006B7592" w:rsidRPr="006B7592">
        <w:rPr>
          <w:rFonts w:ascii="Times New Roman" w:eastAsia="宋体" w:hAnsi="Times New Roman" w:cs="Times New Roman"/>
          <w:sz w:val="24"/>
          <w:szCs w:val="24"/>
        </w:rPr>
        <w:t xml:space="preserve"> </w:t>
      </w:r>
      <w:r w:rsidR="006B7592">
        <w:rPr>
          <w:rFonts w:ascii="Times New Roman" w:eastAsia="宋体" w:hAnsi="Times New Roman" w:cs="Times New Roman"/>
          <w:sz w:val="24"/>
          <w:szCs w:val="24"/>
        </w:rPr>
        <w:t xml:space="preserve">that </w:t>
      </w:r>
      <w:r w:rsidR="006B7592" w:rsidRPr="00270C3D">
        <w:rPr>
          <w:rFonts w:ascii="Times New Roman" w:eastAsia="宋体" w:hAnsi="Times New Roman" w:cs="Times New Roman"/>
          <w:sz w:val="24"/>
          <w:szCs w:val="24"/>
        </w:rPr>
        <w:t>the neural network model used to train the system according to the set ratio</w:t>
      </w:r>
      <w:r w:rsidRPr="00270C3D">
        <w:rPr>
          <w:rFonts w:ascii="Times New Roman" w:eastAsia="宋体" w:hAnsi="Times New Roman" w:cs="Times New Roman"/>
          <w:sz w:val="24"/>
          <w:szCs w:val="24"/>
        </w:rPr>
        <w:t>. After the data is prepared, a deep learning model of Conv1D-GRU is buil</w:t>
      </w:r>
      <w:r w:rsidR="006B7592">
        <w:rPr>
          <w:rFonts w:ascii="Times New Roman" w:eastAsia="宋体" w:hAnsi="Times New Roman" w:cs="Times New Roman"/>
          <w:sz w:val="24"/>
          <w:szCs w:val="24"/>
        </w:rPr>
        <w:t>t</w:t>
      </w:r>
      <w:r w:rsidRPr="00270C3D">
        <w:rPr>
          <w:rFonts w:ascii="Times New Roman" w:eastAsia="宋体" w:hAnsi="Times New Roman" w:cs="Times New Roman"/>
          <w:sz w:val="24"/>
          <w:szCs w:val="24"/>
        </w:rPr>
        <w:t xml:space="preserve"> </w:t>
      </w:r>
      <w:r w:rsidR="006B7592">
        <w:rPr>
          <w:rFonts w:ascii="Times New Roman" w:eastAsia="宋体" w:hAnsi="Times New Roman" w:cs="Times New Roman"/>
          <w:sz w:val="24"/>
          <w:szCs w:val="24"/>
        </w:rPr>
        <w:t xml:space="preserve">by </w:t>
      </w:r>
      <w:r w:rsidRPr="00270C3D">
        <w:rPr>
          <w:rFonts w:ascii="Times New Roman" w:eastAsia="宋体" w:hAnsi="Times New Roman" w:cs="Times New Roman"/>
          <w:sz w:val="24"/>
          <w:szCs w:val="24"/>
        </w:rPr>
        <w:t xml:space="preserve">using API-Keras based on TensorFlow as the back-end high-level neural network to analyze a series of historical transaction data of the stock and </w:t>
      </w:r>
      <w:r w:rsidR="006B7592">
        <w:rPr>
          <w:rFonts w:ascii="Times New Roman" w:eastAsia="宋体" w:hAnsi="Times New Roman" w:cs="Times New Roman"/>
          <w:sz w:val="24"/>
          <w:szCs w:val="24"/>
        </w:rPr>
        <w:t xml:space="preserve">to predict </w:t>
      </w:r>
      <w:r w:rsidRPr="00270C3D">
        <w:rPr>
          <w:rFonts w:ascii="Times New Roman" w:eastAsia="宋体" w:hAnsi="Times New Roman" w:cs="Times New Roman"/>
          <w:sz w:val="24"/>
          <w:szCs w:val="24"/>
        </w:rPr>
        <w:t>average the future multi-day</w:t>
      </w:r>
      <w:r w:rsidR="006E1203">
        <w:rPr>
          <w:rFonts w:ascii="Times New Roman" w:eastAsia="宋体" w:hAnsi="Times New Roman" w:cs="Times New Roman"/>
          <w:sz w:val="24"/>
          <w:szCs w:val="24"/>
        </w:rPr>
        <w:t xml:space="preserve"> closing price and to </w:t>
      </w:r>
      <w:r w:rsidR="0008053F">
        <w:rPr>
          <w:rFonts w:ascii="Times New Roman" w:eastAsia="宋体" w:hAnsi="Times New Roman" w:cs="Times New Roman" w:hint="eastAsia"/>
          <w:sz w:val="24"/>
          <w:szCs w:val="24"/>
        </w:rPr>
        <w:t>provide</w:t>
      </w:r>
      <w:r w:rsidR="0008053F">
        <w:rPr>
          <w:rFonts w:ascii="Times New Roman" w:eastAsia="宋体" w:hAnsi="Times New Roman" w:cs="Times New Roman"/>
          <w:sz w:val="24"/>
          <w:szCs w:val="24"/>
        </w:rPr>
        <w:t xml:space="preserve"> </w:t>
      </w:r>
      <w:r w:rsidR="0008053F">
        <w:rPr>
          <w:rFonts w:ascii="Times New Roman" w:eastAsia="宋体" w:hAnsi="Times New Roman" w:cs="Times New Roman" w:hint="eastAsia"/>
          <w:sz w:val="24"/>
          <w:szCs w:val="24"/>
        </w:rPr>
        <w:t>short</w:t>
      </w:r>
      <w:r w:rsidR="0008053F">
        <w:rPr>
          <w:rFonts w:ascii="Times New Roman" w:eastAsia="宋体" w:hAnsi="Times New Roman" w:cs="Times New Roman"/>
          <w:sz w:val="24"/>
          <w:szCs w:val="24"/>
        </w:rPr>
        <w:t>-term strategy</w:t>
      </w:r>
      <w:r w:rsidRPr="00270C3D">
        <w:rPr>
          <w:rFonts w:ascii="Times New Roman" w:eastAsia="宋体" w:hAnsi="Times New Roman" w:cs="Times New Roman"/>
          <w:sz w:val="24"/>
          <w:szCs w:val="24"/>
        </w:rPr>
        <w:t xml:space="preserve"> based on the results.</w:t>
      </w:r>
    </w:p>
    <w:p w14:paraId="7887428D" w14:textId="5A7C0272" w:rsidR="006E1203" w:rsidRDefault="006E1203" w:rsidP="00584CED">
      <w:pPr>
        <w:autoSpaceDE w:val="0"/>
        <w:autoSpaceDN w:val="0"/>
        <w:adjustRightInd w:val="0"/>
        <w:spacing w:line="288" w:lineRule="auto"/>
        <w:ind w:firstLineChars="200" w:firstLine="480"/>
        <w:rPr>
          <w:rFonts w:ascii="Times New Roman" w:eastAsia="宋体" w:hAnsi="Times New Roman" w:cs="Times New Roman"/>
          <w:sz w:val="24"/>
          <w:szCs w:val="24"/>
        </w:rPr>
      </w:pPr>
      <w:r w:rsidRPr="006E1203">
        <w:rPr>
          <w:rFonts w:ascii="Times New Roman" w:eastAsia="宋体" w:hAnsi="Times New Roman" w:cs="Times New Roman"/>
          <w:sz w:val="24"/>
          <w:szCs w:val="24"/>
        </w:rPr>
        <w:t xml:space="preserve">This article will show the entire process and specific details from acquiring and processing data to building a model for analysis, prediction and </w:t>
      </w:r>
      <w:r w:rsidR="0008053F">
        <w:rPr>
          <w:rFonts w:ascii="Times New Roman" w:eastAsia="宋体" w:hAnsi="Times New Roman" w:cs="Times New Roman"/>
          <w:sz w:val="24"/>
          <w:szCs w:val="24"/>
        </w:rPr>
        <w:t>prividing short-term strategy</w:t>
      </w:r>
      <w:r w:rsidRPr="006E1203">
        <w:rPr>
          <w:rFonts w:ascii="Times New Roman" w:eastAsia="宋体" w:hAnsi="Times New Roman" w:cs="Times New Roman"/>
          <w:sz w:val="24"/>
          <w:szCs w:val="24"/>
        </w:rPr>
        <w:t>.</w:t>
      </w:r>
    </w:p>
    <w:p w14:paraId="781101F2" w14:textId="77777777" w:rsidR="00DD2656" w:rsidRDefault="00DD2656" w:rsidP="0075738C">
      <w:pPr>
        <w:autoSpaceDE w:val="0"/>
        <w:autoSpaceDN w:val="0"/>
        <w:adjustRightInd w:val="0"/>
        <w:spacing w:line="288" w:lineRule="auto"/>
        <w:ind w:firstLineChars="200" w:firstLine="480"/>
        <w:rPr>
          <w:rFonts w:ascii="Times New Roman" w:hAnsi="Times New Roman" w:cs="Times New Roman"/>
          <w:sz w:val="24"/>
          <w:szCs w:val="24"/>
        </w:rPr>
      </w:pPr>
    </w:p>
    <w:p w14:paraId="3F84A251" w14:textId="77777777" w:rsidR="00375CCB" w:rsidRDefault="00DD2656" w:rsidP="00DD2656">
      <w:pPr>
        <w:autoSpaceDE w:val="0"/>
        <w:autoSpaceDN w:val="0"/>
        <w:adjustRightInd w:val="0"/>
        <w:spacing w:line="288" w:lineRule="auto"/>
        <w:rPr>
          <w:rFonts w:ascii="Times New Roman" w:hAnsi="Times New Roman" w:cs="Times New Roman"/>
          <w:sz w:val="24"/>
          <w:szCs w:val="24"/>
        </w:rPr>
      </w:pPr>
      <w:r w:rsidRPr="00DD2656">
        <w:rPr>
          <w:rFonts w:ascii="Times New Roman" w:hAnsi="Times New Roman" w:cs="Times New Roman" w:hint="eastAsia"/>
          <w:b/>
          <w:sz w:val="24"/>
          <w:szCs w:val="24"/>
        </w:rPr>
        <w:t xml:space="preserve">KEY </w:t>
      </w:r>
      <w:proofErr w:type="gramStart"/>
      <w:r w:rsidRPr="00DD2656">
        <w:rPr>
          <w:rFonts w:ascii="Times New Roman" w:hAnsi="Times New Roman" w:cs="Times New Roman" w:hint="eastAsia"/>
          <w:b/>
          <w:sz w:val="24"/>
          <w:szCs w:val="24"/>
        </w:rPr>
        <w:t>WORDS</w:t>
      </w:r>
      <w:r>
        <w:rPr>
          <w:rFonts w:ascii="Times New Roman" w:hAnsi="Times New Roman" w:cs="Times New Roman" w:hint="eastAsia"/>
          <w:b/>
          <w:sz w:val="24"/>
          <w:szCs w:val="24"/>
        </w:rPr>
        <w:t xml:space="preserve"> </w:t>
      </w:r>
      <w:r w:rsidR="006E1203">
        <w:rPr>
          <w:rFonts w:ascii="Times New Roman" w:hAnsi="Times New Roman" w:cs="Times New Roman"/>
          <w:b/>
          <w:sz w:val="24"/>
          <w:szCs w:val="24"/>
        </w:rPr>
        <w:t xml:space="preserve"> </w:t>
      </w:r>
      <w:r w:rsidR="008A29CB" w:rsidRPr="008A29CB">
        <w:rPr>
          <w:rFonts w:ascii="Times New Roman" w:hAnsi="Times New Roman" w:cs="Times New Roman"/>
          <w:sz w:val="24"/>
          <w:szCs w:val="24"/>
        </w:rPr>
        <w:t>Quantitative</w:t>
      </w:r>
      <w:proofErr w:type="gramEnd"/>
      <w:r w:rsidR="008A29CB" w:rsidRPr="008A29CB">
        <w:rPr>
          <w:rFonts w:ascii="Times New Roman" w:hAnsi="Times New Roman" w:cs="Times New Roman"/>
          <w:sz w:val="24"/>
          <w:szCs w:val="24"/>
        </w:rPr>
        <w:t xml:space="preserve"> investment</w:t>
      </w:r>
      <w:r w:rsidRPr="00DD2656">
        <w:rPr>
          <w:rFonts w:ascii="Times New Roman" w:hAnsi="Times New Roman" w:cs="Times New Roman" w:hint="eastAsia"/>
          <w:sz w:val="24"/>
          <w:szCs w:val="24"/>
        </w:rPr>
        <w:t xml:space="preserve">  </w:t>
      </w:r>
      <w:r w:rsidR="008A29CB">
        <w:rPr>
          <w:rFonts w:ascii="Times New Roman" w:hAnsi="Times New Roman" w:cs="Times New Roman" w:hint="eastAsia"/>
          <w:sz w:val="24"/>
          <w:szCs w:val="24"/>
        </w:rPr>
        <w:t>Deep</w:t>
      </w:r>
      <w:r w:rsidR="008A29CB">
        <w:rPr>
          <w:rFonts w:ascii="Times New Roman" w:hAnsi="Times New Roman" w:cs="Times New Roman"/>
          <w:sz w:val="24"/>
          <w:szCs w:val="24"/>
        </w:rPr>
        <w:t xml:space="preserve"> </w:t>
      </w:r>
      <w:r w:rsidR="008A29CB">
        <w:rPr>
          <w:rFonts w:ascii="Times New Roman" w:hAnsi="Times New Roman" w:cs="Times New Roman" w:hint="eastAsia"/>
          <w:sz w:val="24"/>
          <w:szCs w:val="24"/>
        </w:rPr>
        <w:t>learning</w:t>
      </w:r>
      <w:r w:rsidR="008A29CB">
        <w:rPr>
          <w:rFonts w:ascii="Times New Roman" w:hAnsi="Times New Roman" w:cs="Times New Roman"/>
          <w:sz w:val="24"/>
          <w:szCs w:val="24"/>
        </w:rPr>
        <w:t xml:space="preserve">  </w:t>
      </w:r>
      <w:r w:rsidR="008A29CB">
        <w:rPr>
          <w:rFonts w:ascii="Times New Roman" w:hAnsi="Times New Roman" w:cs="Times New Roman" w:hint="eastAsia"/>
          <w:sz w:val="24"/>
          <w:szCs w:val="24"/>
        </w:rPr>
        <w:t>Keras</w:t>
      </w:r>
      <w:r w:rsidRPr="00DD2656">
        <w:rPr>
          <w:rFonts w:ascii="Times New Roman" w:hAnsi="Times New Roman" w:cs="Times New Roman" w:hint="eastAsia"/>
          <w:sz w:val="24"/>
          <w:szCs w:val="24"/>
        </w:rPr>
        <w:t xml:space="preserve">  </w:t>
      </w:r>
      <w:r w:rsidR="008A29CB">
        <w:rPr>
          <w:rFonts w:ascii="Times New Roman" w:hAnsi="Times New Roman" w:cs="Times New Roman" w:hint="eastAsia"/>
          <w:sz w:val="24"/>
          <w:szCs w:val="24"/>
        </w:rPr>
        <w:t>GRU</w:t>
      </w:r>
      <w:r w:rsidRPr="00DD2656">
        <w:rPr>
          <w:rFonts w:ascii="Times New Roman" w:hAnsi="Times New Roman" w:cs="Times New Roman" w:hint="eastAsia"/>
          <w:sz w:val="24"/>
          <w:szCs w:val="24"/>
        </w:rPr>
        <w:t xml:space="preserve">  </w:t>
      </w:r>
      <w:r w:rsidR="008A29CB">
        <w:rPr>
          <w:rFonts w:ascii="Times New Roman" w:hAnsi="Times New Roman" w:cs="Times New Roman" w:hint="eastAsia"/>
          <w:sz w:val="24"/>
          <w:szCs w:val="24"/>
        </w:rPr>
        <w:t>Conv1D</w:t>
      </w:r>
    </w:p>
    <w:p w14:paraId="5E53CB93" w14:textId="77777777" w:rsidR="00375CCB" w:rsidRPr="00375CCB" w:rsidRDefault="00375CCB" w:rsidP="00375CCB">
      <w:pPr>
        <w:rPr>
          <w:rFonts w:ascii="Times New Roman" w:hAnsi="Times New Roman" w:cs="Times New Roman"/>
          <w:sz w:val="24"/>
          <w:szCs w:val="24"/>
        </w:rPr>
      </w:pPr>
    </w:p>
    <w:p w14:paraId="4FB5B18D" w14:textId="77777777" w:rsidR="00375CCB" w:rsidRPr="00375CCB" w:rsidRDefault="00375CCB" w:rsidP="00375CCB">
      <w:pPr>
        <w:rPr>
          <w:rFonts w:ascii="Times New Roman" w:hAnsi="Times New Roman" w:cs="Times New Roman"/>
          <w:sz w:val="24"/>
          <w:szCs w:val="24"/>
        </w:rPr>
      </w:pPr>
    </w:p>
    <w:p w14:paraId="08693E53" w14:textId="77777777" w:rsidR="00375CCB" w:rsidRPr="00375CCB" w:rsidRDefault="00375CCB" w:rsidP="00375CCB">
      <w:pPr>
        <w:rPr>
          <w:rFonts w:ascii="Times New Roman" w:hAnsi="Times New Roman" w:cs="Times New Roman"/>
          <w:sz w:val="24"/>
          <w:szCs w:val="24"/>
        </w:rPr>
      </w:pPr>
    </w:p>
    <w:p w14:paraId="4888B04C" w14:textId="77777777" w:rsidR="00375CCB" w:rsidRPr="00375CCB" w:rsidRDefault="00375CCB" w:rsidP="00375CCB">
      <w:pPr>
        <w:rPr>
          <w:rFonts w:ascii="Times New Roman" w:hAnsi="Times New Roman" w:cs="Times New Roman"/>
          <w:sz w:val="24"/>
          <w:szCs w:val="24"/>
        </w:rPr>
      </w:pPr>
    </w:p>
    <w:p w14:paraId="3EE02BA7" w14:textId="77777777" w:rsidR="00375CCB" w:rsidRPr="00375CCB" w:rsidRDefault="00375CCB" w:rsidP="00375CCB">
      <w:pPr>
        <w:rPr>
          <w:rFonts w:ascii="Times New Roman" w:hAnsi="Times New Roman" w:cs="Times New Roman"/>
          <w:sz w:val="24"/>
          <w:szCs w:val="24"/>
        </w:rPr>
      </w:pPr>
    </w:p>
    <w:p w14:paraId="38F7698E" w14:textId="77777777" w:rsidR="00375CCB" w:rsidRPr="00375CCB" w:rsidRDefault="00375CCB" w:rsidP="00375CCB">
      <w:pPr>
        <w:rPr>
          <w:rFonts w:ascii="Times New Roman" w:hAnsi="Times New Roman" w:cs="Times New Roman"/>
          <w:sz w:val="24"/>
          <w:szCs w:val="24"/>
        </w:rPr>
      </w:pPr>
    </w:p>
    <w:p w14:paraId="3EB171FB" w14:textId="77777777" w:rsidR="00375CCB" w:rsidRDefault="00375CCB" w:rsidP="009918D5">
      <w:pPr>
        <w:rPr>
          <w:rFonts w:ascii="Times New Roman" w:hAnsi="Times New Roman" w:cs="Times New Roman"/>
          <w:sz w:val="24"/>
          <w:szCs w:val="24"/>
        </w:rPr>
      </w:pPr>
    </w:p>
    <w:p w14:paraId="386E7DBB" w14:textId="77777777" w:rsidR="00375CCB" w:rsidRDefault="00375CCB" w:rsidP="00375CCB">
      <w:pPr>
        <w:rPr>
          <w:rFonts w:ascii="Times New Roman" w:hAnsi="Times New Roman" w:cs="Times New Roman"/>
          <w:sz w:val="24"/>
          <w:szCs w:val="24"/>
        </w:rPr>
      </w:pPr>
    </w:p>
    <w:p w14:paraId="01DA36B8" w14:textId="77777777" w:rsidR="00C7780A" w:rsidRPr="00375CCB" w:rsidRDefault="00C7780A" w:rsidP="00375CCB">
      <w:pPr>
        <w:rPr>
          <w:rFonts w:ascii="Times New Roman" w:hAnsi="Times New Roman" w:cs="Times New Roman"/>
          <w:sz w:val="24"/>
          <w:szCs w:val="24"/>
        </w:rPr>
        <w:sectPr w:rsidR="00C7780A" w:rsidRPr="00375CCB" w:rsidSect="00C7780A">
          <w:pgSz w:w="11906" w:h="16838" w:code="9"/>
          <w:pgMar w:top="1418" w:right="1418" w:bottom="1418" w:left="1418" w:header="851" w:footer="850" w:gutter="0"/>
          <w:pgNumType w:start="1"/>
          <w:cols w:space="425"/>
          <w:docGrid w:linePitch="312"/>
        </w:sectPr>
      </w:pPr>
    </w:p>
    <w:sdt>
      <w:sdtPr>
        <w:rPr>
          <w:rFonts w:ascii="宋体" w:eastAsia="宋体" w:hAnsi="宋体"/>
          <w:sz w:val="24"/>
          <w:szCs w:val="24"/>
          <w:lang w:val="zh-CN"/>
        </w:rPr>
        <w:id w:val="369740888"/>
        <w:docPartObj>
          <w:docPartGallery w:val="Table of Contents"/>
          <w:docPartUnique/>
        </w:docPartObj>
      </w:sdtPr>
      <w:sdtEndPr>
        <w:rPr>
          <w:rFonts w:ascii="黑体" w:eastAsia="黑体" w:hAnsi="黑体"/>
          <w:lang w:val="en-US"/>
        </w:rPr>
      </w:sdtEndPr>
      <w:sdtContent>
        <w:p w14:paraId="2B71E4C5" w14:textId="77777777" w:rsidR="00D17E22" w:rsidRPr="000F644F" w:rsidRDefault="00D17E22" w:rsidP="000F644F">
          <w:pPr>
            <w:widowControl/>
            <w:spacing w:line="400" w:lineRule="exact"/>
            <w:jc w:val="center"/>
            <w:rPr>
              <w:rFonts w:ascii="宋体" w:eastAsia="宋体" w:hAnsi="宋体"/>
              <w:b/>
              <w:sz w:val="24"/>
              <w:szCs w:val="24"/>
              <w:lang w:val="zh-CN"/>
            </w:rPr>
          </w:pPr>
          <w:r w:rsidRPr="000F644F">
            <w:rPr>
              <w:rFonts w:ascii="黑体" w:eastAsia="黑体" w:hAnsi="黑体"/>
              <w:b/>
              <w:sz w:val="32"/>
              <w:szCs w:val="32"/>
              <w:lang w:val="zh-CN"/>
            </w:rPr>
            <w:t>目</w:t>
          </w:r>
          <w:r w:rsidRPr="000F644F">
            <w:rPr>
              <w:rFonts w:ascii="黑体" w:eastAsia="黑体" w:hAnsi="黑体" w:hint="eastAsia"/>
              <w:b/>
              <w:sz w:val="32"/>
              <w:szCs w:val="32"/>
              <w:lang w:val="zh-CN"/>
            </w:rPr>
            <w:t xml:space="preserve">  </w:t>
          </w:r>
          <w:r w:rsidR="004B21D7">
            <w:rPr>
              <w:rFonts w:ascii="黑体" w:eastAsia="黑体" w:hAnsi="黑体"/>
              <w:b/>
              <w:sz w:val="32"/>
              <w:szCs w:val="32"/>
              <w:lang w:val="zh-CN"/>
            </w:rPr>
            <w:t xml:space="preserve">  </w:t>
          </w:r>
          <w:r w:rsidRPr="000F644F">
            <w:rPr>
              <w:rFonts w:ascii="黑体" w:eastAsia="黑体" w:hAnsi="黑体"/>
              <w:b/>
              <w:sz w:val="32"/>
              <w:szCs w:val="32"/>
              <w:lang w:val="zh-CN"/>
            </w:rPr>
            <w:t>录</w:t>
          </w:r>
        </w:p>
        <w:p w14:paraId="4B622EB0" w14:textId="77777777" w:rsidR="00D17E22" w:rsidRPr="000F644F" w:rsidRDefault="00D17E22" w:rsidP="000F644F">
          <w:pPr>
            <w:widowControl/>
            <w:spacing w:line="400" w:lineRule="exact"/>
            <w:jc w:val="center"/>
            <w:rPr>
              <w:rFonts w:ascii="宋体" w:eastAsia="宋体" w:hAnsi="宋体"/>
              <w:b/>
              <w:sz w:val="24"/>
              <w:szCs w:val="24"/>
              <w:lang w:val="zh-CN"/>
            </w:rPr>
          </w:pPr>
        </w:p>
        <w:p w14:paraId="10A5ED9B" w14:textId="77777777" w:rsidR="00D17E22" w:rsidRPr="000F644F" w:rsidRDefault="00D17E22" w:rsidP="00D748BF">
          <w:pPr>
            <w:widowControl/>
            <w:spacing w:line="400" w:lineRule="exact"/>
            <w:jc w:val="center"/>
            <w:rPr>
              <w:rFonts w:ascii="宋体" w:eastAsia="宋体" w:hAnsi="宋体"/>
              <w:sz w:val="24"/>
              <w:szCs w:val="24"/>
            </w:rPr>
          </w:pPr>
        </w:p>
        <w:p w14:paraId="50D962E3" w14:textId="5077ADB7" w:rsidR="00FD010C" w:rsidRPr="00FD010C" w:rsidRDefault="00FA6355" w:rsidP="00FD010C">
          <w:pPr>
            <w:pStyle w:val="TOC1"/>
            <w:rPr>
              <w:kern w:val="2"/>
            </w:rPr>
          </w:pPr>
          <w:r w:rsidRPr="000F644F">
            <w:rPr>
              <w:rFonts w:ascii="宋体" w:eastAsia="宋体" w:hAnsi="宋体"/>
            </w:rPr>
            <w:fldChar w:fldCharType="begin"/>
          </w:r>
          <w:r w:rsidR="00D17E22" w:rsidRPr="000F644F">
            <w:rPr>
              <w:rFonts w:ascii="宋体" w:eastAsia="宋体" w:hAnsi="宋体"/>
            </w:rPr>
            <w:instrText xml:space="preserve"> TOC \o "1-3" \h \z \u </w:instrText>
          </w:r>
          <w:r w:rsidRPr="000F644F">
            <w:rPr>
              <w:rFonts w:ascii="宋体" w:eastAsia="宋体" w:hAnsi="宋体"/>
            </w:rPr>
            <w:fldChar w:fldCharType="separate"/>
          </w:r>
          <w:hyperlink w:anchor="_Toc40635910" w:history="1">
            <w:r w:rsidR="00FD010C" w:rsidRPr="00FD010C">
              <w:rPr>
                <w:rStyle w:val="ae"/>
              </w:rPr>
              <w:t>第一章</w:t>
            </w:r>
            <w:r w:rsidR="00FD010C" w:rsidRPr="00FD010C">
              <w:rPr>
                <w:kern w:val="2"/>
              </w:rPr>
              <w:tab/>
            </w:r>
            <w:r w:rsidR="00FD010C" w:rsidRPr="00FD010C">
              <w:rPr>
                <w:rStyle w:val="ae"/>
              </w:rPr>
              <w:t>引言</w:t>
            </w:r>
            <w:r w:rsidR="00FD010C" w:rsidRPr="00FD010C">
              <w:rPr>
                <w:webHidden/>
              </w:rPr>
              <w:tab/>
            </w:r>
            <w:r w:rsidR="00FD010C" w:rsidRPr="00FD010C">
              <w:rPr>
                <w:webHidden/>
              </w:rPr>
              <w:fldChar w:fldCharType="begin"/>
            </w:r>
            <w:r w:rsidR="00FD010C" w:rsidRPr="00FD010C">
              <w:rPr>
                <w:webHidden/>
              </w:rPr>
              <w:instrText xml:space="preserve"> PAGEREF _Toc40635910 \h </w:instrText>
            </w:r>
            <w:r w:rsidR="00FD010C" w:rsidRPr="00FD010C">
              <w:rPr>
                <w:webHidden/>
              </w:rPr>
            </w:r>
            <w:r w:rsidR="00FD010C" w:rsidRPr="00FD010C">
              <w:rPr>
                <w:webHidden/>
              </w:rPr>
              <w:fldChar w:fldCharType="separate"/>
            </w:r>
            <w:r w:rsidR="00205862">
              <w:rPr>
                <w:webHidden/>
              </w:rPr>
              <w:t>1</w:t>
            </w:r>
            <w:r w:rsidR="00FD010C" w:rsidRPr="00FD010C">
              <w:rPr>
                <w:webHidden/>
              </w:rPr>
              <w:fldChar w:fldCharType="end"/>
            </w:r>
          </w:hyperlink>
        </w:p>
        <w:p w14:paraId="3EB37CE0" w14:textId="1DEB9127" w:rsidR="00FD010C" w:rsidRDefault="00931CA5">
          <w:pPr>
            <w:pStyle w:val="TOC2"/>
            <w:rPr>
              <w:noProof/>
              <w:kern w:val="2"/>
              <w:sz w:val="21"/>
              <w:szCs w:val="22"/>
            </w:rPr>
          </w:pPr>
          <w:hyperlink w:anchor="_Toc40635911" w:history="1">
            <w:r w:rsidR="00FD010C" w:rsidRPr="00C13CBA">
              <w:rPr>
                <w:rStyle w:val="ae"/>
                <w:rFonts w:ascii="黑体" w:hAnsi="黑体"/>
                <w:noProof/>
              </w:rPr>
              <w:t xml:space="preserve">1.1  </w:t>
            </w:r>
            <w:r w:rsidR="00FD010C" w:rsidRPr="00C13CBA">
              <w:rPr>
                <w:rStyle w:val="ae"/>
                <w:rFonts w:ascii="黑体" w:hAnsi="黑体"/>
                <w:noProof/>
              </w:rPr>
              <w:t>课题背景</w:t>
            </w:r>
            <w:r w:rsidR="00FD010C">
              <w:rPr>
                <w:noProof/>
                <w:webHidden/>
              </w:rPr>
              <w:tab/>
            </w:r>
            <w:r w:rsidR="00FD010C">
              <w:rPr>
                <w:noProof/>
                <w:webHidden/>
              </w:rPr>
              <w:fldChar w:fldCharType="begin"/>
            </w:r>
            <w:r w:rsidR="00FD010C">
              <w:rPr>
                <w:noProof/>
                <w:webHidden/>
              </w:rPr>
              <w:instrText xml:space="preserve"> PAGEREF _Toc40635911 \h </w:instrText>
            </w:r>
            <w:r w:rsidR="00FD010C">
              <w:rPr>
                <w:noProof/>
                <w:webHidden/>
              </w:rPr>
            </w:r>
            <w:r w:rsidR="00FD010C">
              <w:rPr>
                <w:noProof/>
                <w:webHidden/>
              </w:rPr>
              <w:fldChar w:fldCharType="separate"/>
            </w:r>
            <w:r w:rsidR="00205862">
              <w:rPr>
                <w:noProof/>
                <w:webHidden/>
              </w:rPr>
              <w:t>1</w:t>
            </w:r>
            <w:r w:rsidR="00FD010C">
              <w:rPr>
                <w:noProof/>
                <w:webHidden/>
              </w:rPr>
              <w:fldChar w:fldCharType="end"/>
            </w:r>
          </w:hyperlink>
        </w:p>
        <w:p w14:paraId="06CA721F" w14:textId="0E3C28D7" w:rsidR="00FD010C" w:rsidRDefault="00931CA5">
          <w:pPr>
            <w:pStyle w:val="TOC3"/>
            <w:tabs>
              <w:tab w:val="right" w:leader="dot" w:pos="9060"/>
            </w:tabs>
            <w:rPr>
              <w:noProof/>
              <w:kern w:val="2"/>
              <w:sz w:val="21"/>
              <w:szCs w:val="22"/>
            </w:rPr>
          </w:pPr>
          <w:hyperlink w:anchor="_Toc40635912" w:history="1">
            <w:r w:rsidR="00FD010C" w:rsidRPr="00C13CBA">
              <w:rPr>
                <w:rStyle w:val="ae"/>
                <w:rFonts w:ascii="黑体" w:hAnsi="黑体"/>
                <w:noProof/>
              </w:rPr>
              <w:t xml:space="preserve">1.1.1  </w:t>
            </w:r>
            <w:r w:rsidR="00FD010C" w:rsidRPr="00C13CBA">
              <w:rPr>
                <w:rStyle w:val="ae"/>
                <w:rFonts w:ascii="黑体" w:hAnsi="黑体"/>
                <w:noProof/>
              </w:rPr>
              <w:t>神经网络与深度学习</w:t>
            </w:r>
            <w:r w:rsidR="00FD010C">
              <w:rPr>
                <w:noProof/>
                <w:webHidden/>
              </w:rPr>
              <w:tab/>
            </w:r>
            <w:r w:rsidR="00FD010C">
              <w:rPr>
                <w:noProof/>
                <w:webHidden/>
              </w:rPr>
              <w:fldChar w:fldCharType="begin"/>
            </w:r>
            <w:r w:rsidR="00FD010C">
              <w:rPr>
                <w:noProof/>
                <w:webHidden/>
              </w:rPr>
              <w:instrText xml:space="preserve"> PAGEREF _Toc40635912 \h </w:instrText>
            </w:r>
            <w:r w:rsidR="00FD010C">
              <w:rPr>
                <w:noProof/>
                <w:webHidden/>
              </w:rPr>
            </w:r>
            <w:r w:rsidR="00FD010C">
              <w:rPr>
                <w:noProof/>
                <w:webHidden/>
              </w:rPr>
              <w:fldChar w:fldCharType="separate"/>
            </w:r>
            <w:r w:rsidR="00205862">
              <w:rPr>
                <w:noProof/>
                <w:webHidden/>
              </w:rPr>
              <w:t>1</w:t>
            </w:r>
            <w:r w:rsidR="00FD010C">
              <w:rPr>
                <w:noProof/>
                <w:webHidden/>
              </w:rPr>
              <w:fldChar w:fldCharType="end"/>
            </w:r>
          </w:hyperlink>
        </w:p>
        <w:p w14:paraId="1F88D373" w14:textId="15F3FFDB" w:rsidR="00FD010C" w:rsidRDefault="00931CA5">
          <w:pPr>
            <w:pStyle w:val="TOC3"/>
            <w:tabs>
              <w:tab w:val="right" w:leader="dot" w:pos="9060"/>
            </w:tabs>
            <w:rPr>
              <w:noProof/>
              <w:kern w:val="2"/>
              <w:sz w:val="21"/>
              <w:szCs w:val="22"/>
            </w:rPr>
          </w:pPr>
          <w:hyperlink w:anchor="_Toc40635913" w:history="1">
            <w:r w:rsidR="00FD010C" w:rsidRPr="00C13CBA">
              <w:rPr>
                <w:rStyle w:val="ae"/>
                <w:rFonts w:ascii="黑体" w:hAnsi="黑体"/>
                <w:noProof/>
              </w:rPr>
              <w:t xml:space="preserve">1.1.2  </w:t>
            </w:r>
            <w:r w:rsidR="00FD010C" w:rsidRPr="00C13CBA">
              <w:rPr>
                <w:rStyle w:val="ae"/>
                <w:rFonts w:ascii="黑体" w:hAnsi="黑体"/>
                <w:noProof/>
              </w:rPr>
              <w:t>量化投资</w:t>
            </w:r>
            <w:r w:rsidR="00FD010C">
              <w:rPr>
                <w:noProof/>
                <w:webHidden/>
              </w:rPr>
              <w:tab/>
            </w:r>
            <w:r w:rsidR="00FD010C">
              <w:rPr>
                <w:noProof/>
                <w:webHidden/>
              </w:rPr>
              <w:fldChar w:fldCharType="begin"/>
            </w:r>
            <w:r w:rsidR="00FD010C">
              <w:rPr>
                <w:noProof/>
                <w:webHidden/>
              </w:rPr>
              <w:instrText xml:space="preserve"> PAGEREF _Toc40635913 \h </w:instrText>
            </w:r>
            <w:r w:rsidR="00FD010C">
              <w:rPr>
                <w:noProof/>
                <w:webHidden/>
              </w:rPr>
            </w:r>
            <w:r w:rsidR="00FD010C">
              <w:rPr>
                <w:noProof/>
                <w:webHidden/>
              </w:rPr>
              <w:fldChar w:fldCharType="separate"/>
            </w:r>
            <w:r w:rsidR="00205862">
              <w:rPr>
                <w:noProof/>
                <w:webHidden/>
              </w:rPr>
              <w:t>1</w:t>
            </w:r>
            <w:r w:rsidR="00FD010C">
              <w:rPr>
                <w:noProof/>
                <w:webHidden/>
              </w:rPr>
              <w:fldChar w:fldCharType="end"/>
            </w:r>
          </w:hyperlink>
        </w:p>
        <w:p w14:paraId="5F24A17E" w14:textId="44B335D3" w:rsidR="00FD010C" w:rsidRDefault="00931CA5">
          <w:pPr>
            <w:pStyle w:val="TOC2"/>
            <w:rPr>
              <w:noProof/>
              <w:kern w:val="2"/>
              <w:sz w:val="21"/>
              <w:szCs w:val="22"/>
            </w:rPr>
          </w:pPr>
          <w:hyperlink w:anchor="_Toc40635914" w:history="1">
            <w:r w:rsidR="00FD010C" w:rsidRPr="00C13CBA">
              <w:rPr>
                <w:rStyle w:val="ae"/>
                <w:rFonts w:ascii="黑体" w:hAnsi="黑体"/>
                <w:noProof/>
              </w:rPr>
              <w:t xml:space="preserve">1.2  </w:t>
            </w:r>
            <w:r w:rsidR="00FD010C" w:rsidRPr="00C13CBA">
              <w:rPr>
                <w:rStyle w:val="ae"/>
                <w:rFonts w:ascii="黑体" w:hAnsi="黑体"/>
                <w:noProof/>
              </w:rPr>
              <w:t>课题任务</w:t>
            </w:r>
            <w:r w:rsidR="00FD010C">
              <w:rPr>
                <w:noProof/>
                <w:webHidden/>
              </w:rPr>
              <w:tab/>
            </w:r>
            <w:r w:rsidR="00FD010C">
              <w:rPr>
                <w:noProof/>
                <w:webHidden/>
              </w:rPr>
              <w:fldChar w:fldCharType="begin"/>
            </w:r>
            <w:r w:rsidR="00FD010C">
              <w:rPr>
                <w:noProof/>
                <w:webHidden/>
              </w:rPr>
              <w:instrText xml:space="preserve"> PAGEREF _Toc40635914 \h </w:instrText>
            </w:r>
            <w:r w:rsidR="00FD010C">
              <w:rPr>
                <w:noProof/>
                <w:webHidden/>
              </w:rPr>
            </w:r>
            <w:r w:rsidR="00FD010C">
              <w:rPr>
                <w:noProof/>
                <w:webHidden/>
              </w:rPr>
              <w:fldChar w:fldCharType="separate"/>
            </w:r>
            <w:r w:rsidR="00205862">
              <w:rPr>
                <w:noProof/>
                <w:webHidden/>
              </w:rPr>
              <w:t>2</w:t>
            </w:r>
            <w:r w:rsidR="00FD010C">
              <w:rPr>
                <w:noProof/>
                <w:webHidden/>
              </w:rPr>
              <w:fldChar w:fldCharType="end"/>
            </w:r>
          </w:hyperlink>
        </w:p>
        <w:p w14:paraId="1B5439E4" w14:textId="2B657223" w:rsidR="00FD010C" w:rsidRDefault="00931CA5">
          <w:pPr>
            <w:pStyle w:val="TOC3"/>
            <w:tabs>
              <w:tab w:val="right" w:leader="dot" w:pos="9060"/>
            </w:tabs>
            <w:rPr>
              <w:noProof/>
              <w:kern w:val="2"/>
              <w:sz w:val="21"/>
              <w:szCs w:val="22"/>
            </w:rPr>
          </w:pPr>
          <w:hyperlink w:anchor="_Toc40635915" w:history="1">
            <w:r w:rsidR="00FD010C" w:rsidRPr="00C13CBA">
              <w:rPr>
                <w:rStyle w:val="ae"/>
                <w:rFonts w:ascii="黑体" w:hAnsi="黑体"/>
                <w:noProof/>
              </w:rPr>
              <w:t xml:space="preserve">1.2.1  </w:t>
            </w:r>
            <w:r w:rsidR="00FD010C" w:rsidRPr="00C13CBA">
              <w:rPr>
                <w:rStyle w:val="ae"/>
                <w:rFonts w:ascii="黑体" w:hAnsi="黑体"/>
                <w:noProof/>
              </w:rPr>
              <w:t>课题内容</w:t>
            </w:r>
            <w:r w:rsidR="00FD010C">
              <w:rPr>
                <w:noProof/>
                <w:webHidden/>
              </w:rPr>
              <w:tab/>
            </w:r>
            <w:r w:rsidR="00FD010C">
              <w:rPr>
                <w:noProof/>
                <w:webHidden/>
              </w:rPr>
              <w:fldChar w:fldCharType="begin"/>
            </w:r>
            <w:r w:rsidR="00FD010C">
              <w:rPr>
                <w:noProof/>
                <w:webHidden/>
              </w:rPr>
              <w:instrText xml:space="preserve"> PAGEREF _Toc40635915 \h </w:instrText>
            </w:r>
            <w:r w:rsidR="00FD010C">
              <w:rPr>
                <w:noProof/>
                <w:webHidden/>
              </w:rPr>
            </w:r>
            <w:r w:rsidR="00FD010C">
              <w:rPr>
                <w:noProof/>
                <w:webHidden/>
              </w:rPr>
              <w:fldChar w:fldCharType="separate"/>
            </w:r>
            <w:r w:rsidR="00205862">
              <w:rPr>
                <w:noProof/>
                <w:webHidden/>
              </w:rPr>
              <w:t>2</w:t>
            </w:r>
            <w:r w:rsidR="00FD010C">
              <w:rPr>
                <w:noProof/>
                <w:webHidden/>
              </w:rPr>
              <w:fldChar w:fldCharType="end"/>
            </w:r>
          </w:hyperlink>
        </w:p>
        <w:p w14:paraId="093D8E83" w14:textId="2B9627F3" w:rsidR="00FD010C" w:rsidRDefault="00931CA5">
          <w:pPr>
            <w:pStyle w:val="TOC3"/>
            <w:tabs>
              <w:tab w:val="right" w:leader="dot" w:pos="9060"/>
            </w:tabs>
            <w:rPr>
              <w:noProof/>
              <w:kern w:val="2"/>
              <w:sz w:val="21"/>
              <w:szCs w:val="22"/>
            </w:rPr>
          </w:pPr>
          <w:hyperlink w:anchor="_Toc40635916" w:history="1">
            <w:r w:rsidR="00FD010C" w:rsidRPr="00C13CBA">
              <w:rPr>
                <w:rStyle w:val="ae"/>
                <w:rFonts w:ascii="黑体" w:hAnsi="黑体"/>
                <w:noProof/>
              </w:rPr>
              <w:t xml:space="preserve">1.2.2  </w:t>
            </w:r>
            <w:r w:rsidR="00FD010C" w:rsidRPr="00C13CBA">
              <w:rPr>
                <w:rStyle w:val="ae"/>
                <w:rFonts w:ascii="黑体" w:hAnsi="黑体"/>
                <w:noProof/>
              </w:rPr>
              <w:t>本人承担任务</w:t>
            </w:r>
            <w:r w:rsidR="00FD010C">
              <w:rPr>
                <w:noProof/>
                <w:webHidden/>
              </w:rPr>
              <w:tab/>
            </w:r>
            <w:r w:rsidR="00FD010C">
              <w:rPr>
                <w:noProof/>
                <w:webHidden/>
              </w:rPr>
              <w:fldChar w:fldCharType="begin"/>
            </w:r>
            <w:r w:rsidR="00FD010C">
              <w:rPr>
                <w:noProof/>
                <w:webHidden/>
              </w:rPr>
              <w:instrText xml:space="preserve"> PAGEREF _Toc40635916 \h </w:instrText>
            </w:r>
            <w:r w:rsidR="00FD010C">
              <w:rPr>
                <w:noProof/>
                <w:webHidden/>
              </w:rPr>
            </w:r>
            <w:r w:rsidR="00FD010C">
              <w:rPr>
                <w:noProof/>
                <w:webHidden/>
              </w:rPr>
              <w:fldChar w:fldCharType="separate"/>
            </w:r>
            <w:r w:rsidR="00205862">
              <w:rPr>
                <w:noProof/>
                <w:webHidden/>
              </w:rPr>
              <w:t>2</w:t>
            </w:r>
            <w:r w:rsidR="00FD010C">
              <w:rPr>
                <w:noProof/>
                <w:webHidden/>
              </w:rPr>
              <w:fldChar w:fldCharType="end"/>
            </w:r>
          </w:hyperlink>
        </w:p>
        <w:p w14:paraId="1990F14A" w14:textId="78967E55" w:rsidR="00FD010C" w:rsidRDefault="00931CA5">
          <w:pPr>
            <w:pStyle w:val="TOC2"/>
            <w:rPr>
              <w:noProof/>
              <w:kern w:val="2"/>
              <w:sz w:val="21"/>
              <w:szCs w:val="22"/>
            </w:rPr>
          </w:pPr>
          <w:hyperlink w:anchor="_Toc40635917" w:history="1">
            <w:r w:rsidR="00FD010C" w:rsidRPr="00C13CBA">
              <w:rPr>
                <w:rStyle w:val="ae"/>
                <w:rFonts w:ascii="黑体" w:hAnsi="黑体"/>
                <w:noProof/>
              </w:rPr>
              <w:t xml:space="preserve">1.3  </w:t>
            </w:r>
            <w:r w:rsidR="00FD010C" w:rsidRPr="00C13CBA">
              <w:rPr>
                <w:rStyle w:val="ae"/>
                <w:rFonts w:ascii="黑体" w:hAnsi="黑体"/>
                <w:noProof/>
              </w:rPr>
              <w:t>论文结构</w:t>
            </w:r>
            <w:r w:rsidR="00FD010C">
              <w:rPr>
                <w:noProof/>
                <w:webHidden/>
              </w:rPr>
              <w:tab/>
            </w:r>
            <w:r w:rsidR="00FD010C">
              <w:rPr>
                <w:noProof/>
                <w:webHidden/>
              </w:rPr>
              <w:fldChar w:fldCharType="begin"/>
            </w:r>
            <w:r w:rsidR="00FD010C">
              <w:rPr>
                <w:noProof/>
                <w:webHidden/>
              </w:rPr>
              <w:instrText xml:space="preserve"> PAGEREF _Toc40635917 \h </w:instrText>
            </w:r>
            <w:r w:rsidR="00FD010C">
              <w:rPr>
                <w:noProof/>
                <w:webHidden/>
              </w:rPr>
            </w:r>
            <w:r w:rsidR="00FD010C">
              <w:rPr>
                <w:noProof/>
                <w:webHidden/>
              </w:rPr>
              <w:fldChar w:fldCharType="separate"/>
            </w:r>
            <w:r w:rsidR="00205862">
              <w:rPr>
                <w:noProof/>
                <w:webHidden/>
              </w:rPr>
              <w:t>2</w:t>
            </w:r>
            <w:r w:rsidR="00FD010C">
              <w:rPr>
                <w:noProof/>
                <w:webHidden/>
              </w:rPr>
              <w:fldChar w:fldCharType="end"/>
            </w:r>
          </w:hyperlink>
        </w:p>
        <w:p w14:paraId="6885521D" w14:textId="53609CC9" w:rsidR="00FD010C" w:rsidRDefault="00931CA5" w:rsidP="00FD010C">
          <w:pPr>
            <w:pStyle w:val="TOC1"/>
            <w:rPr>
              <w:kern w:val="2"/>
              <w:sz w:val="21"/>
              <w:szCs w:val="22"/>
            </w:rPr>
          </w:pPr>
          <w:hyperlink w:anchor="_Toc40635918" w:history="1">
            <w:r w:rsidR="00FD010C" w:rsidRPr="00C13CBA">
              <w:rPr>
                <w:rStyle w:val="ae"/>
              </w:rPr>
              <w:t>第二章  相关技术介绍</w:t>
            </w:r>
            <w:r w:rsidR="00FD010C">
              <w:rPr>
                <w:webHidden/>
              </w:rPr>
              <w:tab/>
            </w:r>
            <w:r w:rsidR="00FD010C">
              <w:rPr>
                <w:webHidden/>
              </w:rPr>
              <w:fldChar w:fldCharType="begin"/>
            </w:r>
            <w:r w:rsidR="00FD010C">
              <w:rPr>
                <w:webHidden/>
              </w:rPr>
              <w:instrText xml:space="preserve"> PAGEREF _Toc40635918 \h </w:instrText>
            </w:r>
            <w:r w:rsidR="00FD010C">
              <w:rPr>
                <w:webHidden/>
              </w:rPr>
            </w:r>
            <w:r w:rsidR="00FD010C">
              <w:rPr>
                <w:webHidden/>
              </w:rPr>
              <w:fldChar w:fldCharType="separate"/>
            </w:r>
            <w:r w:rsidR="00205862">
              <w:rPr>
                <w:webHidden/>
              </w:rPr>
              <w:t>4</w:t>
            </w:r>
            <w:r w:rsidR="00FD010C">
              <w:rPr>
                <w:webHidden/>
              </w:rPr>
              <w:fldChar w:fldCharType="end"/>
            </w:r>
          </w:hyperlink>
        </w:p>
        <w:p w14:paraId="5DABFF25" w14:textId="795AB664" w:rsidR="00FD010C" w:rsidRDefault="00931CA5">
          <w:pPr>
            <w:pStyle w:val="TOC2"/>
            <w:rPr>
              <w:noProof/>
              <w:kern w:val="2"/>
              <w:sz w:val="21"/>
              <w:szCs w:val="22"/>
            </w:rPr>
          </w:pPr>
          <w:hyperlink w:anchor="_Toc40635919" w:history="1">
            <w:r w:rsidR="00FD010C" w:rsidRPr="00C13CBA">
              <w:rPr>
                <w:rStyle w:val="ae"/>
                <w:rFonts w:ascii="黑体" w:hAnsi="黑体"/>
                <w:noProof/>
              </w:rPr>
              <w:t>2.1  Keras</w:t>
            </w:r>
            <w:r w:rsidR="00FD010C">
              <w:rPr>
                <w:noProof/>
                <w:webHidden/>
              </w:rPr>
              <w:tab/>
            </w:r>
            <w:r w:rsidR="00FD010C">
              <w:rPr>
                <w:noProof/>
                <w:webHidden/>
              </w:rPr>
              <w:fldChar w:fldCharType="begin"/>
            </w:r>
            <w:r w:rsidR="00FD010C">
              <w:rPr>
                <w:noProof/>
                <w:webHidden/>
              </w:rPr>
              <w:instrText xml:space="preserve"> PAGEREF _Toc40635919 \h </w:instrText>
            </w:r>
            <w:r w:rsidR="00FD010C">
              <w:rPr>
                <w:noProof/>
                <w:webHidden/>
              </w:rPr>
            </w:r>
            <w:r w:rsidR="00FD010C">
              <w:rPr>
                <w:noProof/>
                <w:webHidden/>
              </w:rPr>
              <w:fldChar w:fldCharType="separate"/>
            </w:r>
            <w:r w:rsidR="00205862">
              <w:rPr>
                <w:noProof/>
                <w:webHidden/>
              </w:rPr>
              <w:t>4</w:t>
            </w:r>
            <w:r w:rsidR="00FD010C">
              <w:rPr>
                <w:noProof/>
                <w:webHidden/>
              </w:rPr>
              <w:fldChar w:fldCharType="end"/>
            </w:r>
          </w:hyperlink>
        </w:p>
        <w:p w14:paraId="2A681BC3" w14:textId="6E00243E" w:rsidR="00FD010C" w:rsidRDefault="00931CA5">
          <w:pPr>
            <w:pStyle w:val="TOC2"/>
            <w:rPr>
              <w:noProof/>
              <w:kern w:val="2"/>
              <w:sz w:val="21"/>
              <w:szCs w:val="22"/>
            </w:rPr>
          </w:pPr>
          <w:hyperlink w:anchor="_Toc40635920" w:history="1">
            <w:r w:rsidR="00FD010C" w:rsidRPr="00C13CBA">
              <w:rPr>
                <w:rStyle w:val="ae"/>
                <w:rFonts w:ascii="黑体" w:hAnsi="黑体"/>
                <w:noProof/>
              </w:rPr>
              <w:t>2.2  Conv1D</w:t>
            </w:r>
            <w:r w:rsidR="00FD010C">
              <w:rPr>
                <w:noProof/>
                <w:webHidden/>
              </w:rPr>
              <w:tab/>
            </w:r>
            <w:r w:rsidR="00FD010C">
              <w:rPr>
                <w:noProof/>
                <w:webHidden/>
              </w:rPr>
              <w:fldChar w:fldCharType="begin"/>
            </w:r>
            <w:r w:rsidR="00FD010C">
              <w:rPr>
                <w:noProof/>
                <w:webHidden/>
              </w:rPr>
              <w:instrText xml:space="preserve"> PAGEREF _Toc40635920 \h </w:instrText>
            </w:r>
            <w:r w:rsidR="00FD010C">
              <w:rPr>
                <w:noProof/>
                <w:webHidden/>
              </w:rPr>
            </w:r>
            <w:r w:rsidR="00FD010C">
              <w:rPr>
                <w:noProof/>
                <w:webHidden/>
              </w:rPr>
              <w:fldChar w:fldCharType="separate"/>
            </w:r>
            <w:r w:rsidR="00205862">
              <w:rPr>
                <w:noProof/>
                <w:webHidden/>
              </w:rPr>
              <w:t>4</w:t>
            </w:r>
            <w:r w:rsidR="00FD010C">
              <w:rPr>
                <w:noProof/>
                <w:webHidden/>
              </w:rPr>
              <w:fldChar w:fldCharType="end"/>
            </w:r>
          </w:hyperlink>
        </w:p>
        <w:p w14:paraId="76FDE233" w14:textId="0A8AE00D" w:rsidR="00FD010C" w:rsidRDefault="00931CA5">
          <w:pPr>
            <w:pStyle w:val="TOC2"/>
            <w:rPr>
              <w:noProof/>
              <w:kern w:val="2"/>
              <w:sz w:val="21"/>
              <w:szCs w:val="22"/>
            </w:rPr>
          </w:pPr>
          <w:hyperlink w:anchor="_Toc40635921" w:history="1">
            <w:r w:rsidR="00FD010C" w:rsidRPr="00C13CBA">
              <w:rPr>
                <w:rStyle w:val="ae"/>
                <w:rFonts w:ascii="黑体" w:hAnsi="黑体"/>
                <w:noProof/>
              </w:rPr>
              <w:t>2.3  GRU</w:t>
            </w:r>
            <w:r w:rsidR="00FD010C">
              <w:rPr>
                <w:noProof/>
                <w:webHidden/>
              </w:rPr>
              <w:tab/>
            </w:r>
            <w:r w:rsidR="00FD010C">
              <w:rPr>
                <w:noProof/>
                <w:webHidden/>
              </w:rPr>
              <w:fldChar w:fldCharType="begin"/>
            </w:r>
            <w:r w:rsidR="00FD010C">
              <w:rPr>
                <w:noProof/>
                <w:webHidden/>
              </w:rPr>
              <w:instrText xml:space="preserve"> PAGEREF _Toc40635921 \h </w:instrText>
            </w:r>
            <w:r w:rsidR="00FD010C">
              <w:rPr>
                <w:noProof/>
                <w:webHidden/>
              </w:rPr>
            </w:r>
            <w:r w:rsidR="00FD010C">
              <w:rPr>
                <w:noProof/>
                <w:webHidden/>
              </w:rPr>
              <w:fldChar w:fldCharType="separate"/>
            </w:r>
            <w:r w:rsidR="00205862">
              <w:rPr>
                <w:noProof/>
                <w:webHidden/>
              </w:rPr>
              <w:t>5</w:t>
            </w:r>
            <w:r w:rsidR="00FD010C">
              <w:rPr>
                <w:noProof/>
                <w:webHidden/>
              </w:rPr>
              <w:fldChar w:fldCharType="end"/>
            </w:r>
          </w:hyperlink>
        </w:p>
        <w:p w14:paraId="04DBC0FB" w14:textId="54CFE34D" w:rsidR="00FD010C" w:rsidRDefault="00931CA5">
          <w:pPr>
            <w:pStyle w:val="TOC2"/>
            <w:rPr>
              <w:noProof/>
              <w:kern w:val="2"/>
              <w:sz w:val="21"/>
              <w:szCs w:val="22"/>
            </w:rPr>
          </w:pPr>
          <w:hyperlink w:anchor="_Toc40635922" w:history="1">
            <w:r w:rsidR="00FD010C" w:rsidRPr="00C13CBA">
              <w:rPr>
                <w:rStyle w:val="ae"/>
                <w:rFonts w:ascii="黑体" w:hAnsi="黑体"/>
                <w:noProof/>
              </w:rPr>
              <w:t>2.4  Dropout</w:t>
            </w:r>
            <w:r w:rsidR="00FD010C">
              <w:rPr>
                <w:noProof/>
                <w:webHidden/>
              </w:rPr>
              <w:tab/>
            </w:r>
            <w:r w:rsidR="00FD010C">
              <w:rPr>
                <w:noProof/>
                <w:webHidden/>
              </w:rPr>
              <w:fldChar w:fldCharType="begin"/>
            </w:r>
            <w:r w:rsidR="00FD010C">
              <w:rPr>
                <w:noProof/>
                <w:webHidden/>
              </w:rPr>
              <w:instrText xml:space="preserve"> PAGEREF _Toc40635922 \h </w:instrText>
            </w:r>
            <w:r w:rsidR="00FD010C">
              <w:rPr>
                <w:noProof/>
                <w:webHidden/>
              </w:rPr>
            </w:r>
            <w:r w:rsidR="00FD010C">
              <w:rPr>
                <w:noProof/>
                <w:webHidden/>
              </w:rPr>
              <w:fldChar w:fldCharType="separate"/>
            </w:r>
            <w:r w:rsidR="00205862">
              <w:rPr>
                <w:noProof/>
                <w:webHidden/>
              </w:rPr>
              <w:t>6</w:t>
            </w:r>
            <w:r w:rsidR="00FD010C">
              <w:rPr>
                <w:noProof/>
                <w:webHidden/>
              </w:rPr>
              <w:fldChar w:fldCharType="end"/>
            </w:r>
          </w:hyperlink>
        </w:p>
        <w:p w14:paraId="05C7B541" w14:textId="030C5407" w:rsidR="00205862" w:rsidRDefault="00931CA5" w:rsidP="00205862">
          <w:pPr>
            <w:pStyle w:val="TOC2"/>
            <w:rPr>
              <w:noProof/>
            </w:rPr>
          </w:pPr>
          <w:hyperlink w:anchor="_Toc40635923" w:history="1">
            <w:r w:rsidR="00FD010C" w:rsidRPr="00C13CBA">
              <w:rPr>
                <w:rStyle w:val="ae"/>
                <w:rFonts w:ascii="黑体" w:hAnsi="黑体"/>
                <w:noProof/>
              </w:rPr>
              <w:t>2.5  Tushare</w:t>
            </w:r>
            <w:r w:rsidR="00FD010C">
              <w:rPr>
                <w:noProof/>
                <w:webHidden/>
              </w:rPr>
              <w:tab/>
            </w:r>
            <w:r w:rsidR="00FD010C">
              <w:rPr>
                <w:noProof/>
                <w:webHidden/>
              </w:rPr>
              <w:fldChar w:fldCharType="begin"/>
            </w:r>
            <w:r w:rsidR="00FD010C">
              <w:rPr>
                <w:noProof/>
                <w:webHidden/>
              </w:rPr>
              <w:instrText xml:space="preserve"> PAGEREF _Toc40635923 \h </w:instrText>
            </w:r>
            <w:r w:rsidR="00FD010C">
              <w:rPr>
                <w:noProof/>
                <w:webHidden/>
              </w:rPr>
            </w:r>
            <w:r w:rsidR="00FD010C">
              <w:rPr>
                <w:noProof/>
                <w:webHidden/>
              </w:rPr>
              <w:fldChar w:fldCharType="separate"/>
            </w:r>
            <w:r w:rsidR="00205862">
              <w:rPr>
                <w:noProof/>
                <w:webHidden/>
              </w:rPr>
              <w:t>7</w:t>
            </w:r>
            <w:r w:rsidR="00FD010C">
              <w:rPr>
                <w:noProof/>
                <w:webHidden/>
              </w:rPr>
              <w:fldChar w:fldCharType="end"/>
            </w:r>
          </w:hyperlink>
        </w:p>
        <w:p w14:paraId="42F5A54A" w14:textId="544BA51D" w:rsidR="00FD010C" w:rsidRDefault="00931CA5">
          <w:pPr>
            <w:pStyle w:val="TOC2"/>
            <w:rPr>
              <w:noProof/>
              <w:kern w:val="2"/>
              <w:sz w:val="21"/>
              <w:szCs w:val="22"/>
            </w:rPr>
          </w:pPr>
          <w:hyperlink w:anchor="_Toc40635924" w:history="1">
            <w:r w:rsidR="00FD010C" w:rsidRPr="00C13CBA">
              <w:rPr>
                <w:rStyle w:val="ae"/>
                <w:rFonts w:ascii="黑体" w:hAnsi="黑体"/>
                <w:noProof/>
              </w:rPr>
              <w:t>2.</w:t>
            </w:r>
            <w:r w:rsidR="00970CF1">
              <w:rPr>
                <w:rStyle w:val="ae"/>
                <w:rFonts w:ascii="黑体" w:hAnsi="黑体" w:hint="eastAsia"/>
                <w:noProof/>
              </w:rPr>
              <w:t>6</w:t>
            </w:r>
            <w:r w:rsidR="00FD010C" w:rsidRPr="00C13CBA">
              <w:rPr>
                <w:rStyle w:val="ae"/>
                <w:rFonts w:ascii="黑体" w:hAnsi="黑体"/>
                <w:noProof/>
              </w:rPr>
              <w:t xml:space="preserve">  </w:t>
            </w:r>
            <w:r w:rsidR="00FD010C" w:rsidRPr="00C13CBA">
              <w:rPr>
                <w:rStyle w:val="ae"/>
                <w:rFonts w:ascii="黑体" w:hAnsi="黑体"/>
                <w:noProof/>
              </w:rPr>
              <w:t>本章小结</w:t>
            </w:r>
            <w:r w:rsidR="00FD010C">
              <w:rPr>
                <w:noProof/>
                <w:webHidden/>
              </w:rPr>
              <w:tab/>
            </w:r>
            <w:r w:rsidR="00FD010C">
              <w:rPr>
                <w:noProof/>
                <w:webHidden/>
              </w:rPr>
              <w:fldChar w:fldCharType="begin"/>
            </w:r>
            <w:r w:rsidR="00FD010C">
              <w:rPr>
                <w:noProof/>
                <w:webHidden/>
              </w:rPr>
              <w:instrText xml:space="preserve"> PAGEREF _Toc40635924 \h </w:instrText>
            </w:r>
            <w:r w:rsidR="00FD010C">
              <w:rPr>
                <w:noProof/>
                <w:webHidden/>
              </w:rPr>
            </w:r>
            <w:r w:rsidR="00FD010C">
              <w:rPr>
                <w:noProof/>
                <w:webHidden/>
              </w:rPr>
              <w:fldChar w:fldCharType="separate"/>
            </w:r>
            <w:r w:rsidR="00205862">
              <w:rPr>
                <w:noProof/>
                <w:webHidden/>
              </w:rPr>
              <w:t>7</w:t>
            </w:r>
            <w:r w:rsidR="00FD010C">
              <w:rPr>
                <w:noProof/>
                <w:webHidden/>
              </w:rPr>
              <w:fldChar w:fldCharType="end"/>
            </w:r>
          </w:hyperlink>
        </w:p>
        <w:p w14:paraId="64D2DD39" w14:textId="652F7665" w:rsidR="00FD010C" w:rsidRDefault="00931CA5" w:rsidP="00FD010C">
          <w:pPr>
            <w:pStyle w:val="TOC1"/>
            <w:rPr>
              <w:kern w:val="2"/>
              <w:sz w:val="21"/>
              <w:szCs w:val="22"/>
            </w:rPr>
          </w:pPr>
          <w:hyperlink w:anchor="_Toc40635925" w:history="1">
            <w:r w:rsidR="00FD010C" w:rsidRPr="00C13CBA">
              <w:rPr>
                <w:rStyle w:val="ae"/>
              </w:rPr>
              <w:t>第三章  系统的需求分析</w:t>
            </w:r>
            <w:r w:rsidR="00FD010C">
              <w:rPr>
                <w:webHidden/>
              </w:rPr>
              <w:tab/>
            </w:r>
            <w:r w:rsidR="00FD010C">
              <w:rPr>
                <w:webHidden/>
              </w:rPr>
              <w:fldChar w:fldCharType="begin"/>
            </w:r>
            <w:r w:rsidR="00FD010C">
              <w:rPr>
                <w:webHidden/>
              </w:rPr>
              <w:instrText xml:space="preserve"> PAGEREF _Toc40635925 \h </w:instrText>
            </w:r>
            <w:r w:rsidR="00FD010C">
              <w:rPr>
                <w:webHidden/>
              </w:rPr>
            </w:r>
            <w:r w:rsidR="00FD010C">
              <w:rPr>
                <w:webHidden/>
              </w:rPr>
              <w:fldChar w:fldCharType="separate"/>
            </w:r>
            <w:r w:rsidR="00205862">
              <w:rPr>
                <w:webHidden/>
              </w:rPr>
              <w:t>8</w:t>
            </w:r>
            <w:r w:rsidR="00FD010C">
              <w:rPr>
                <w:webHidden/>
              </w:rPr>
              <w:fldChar w:fldCharType="end"/>
            </w:r>
          </w:hyperlink>
        </w:p>
        <w:p w14:paraId="087DCFA4" w14:textId="1B4C2A24" w:rsidR="00FD010C" w:rsidRDefault="00931CA5">
          <w:pPr>
            <w:pStyle w:val="TOC2"/>
            <w:rPr>
              <w:noProof/>
              <w:kern w:val="2"/>
              <w:sz w:val="21"/>
              <w:szCs w:val="22"/>
            </w:rPr>
          </w:pPr>
          <w:hyperlink w:anchor="_Toc40635926" w:history="1">
            <w:r w:rsidR="00FD010C" w:rsidRPr="00C13CBA">
              <w:rPr>
                <w:rStyle w:val="ae"/>
                <w:rFonts w:ascii="黑体" w:hAnsi="黑体"/>
                <w:noProof/>
              </w:rPr>
              <w:t xml:space="preserve">3.1  </w:t>
            </w:r>
            <w:r w:rsidR="00FD010C" w:rsidRPr="00C13CBA">
              <w:rPr>
                <w:rStyle w:val="ae"/>
                <w:rFonts w:ascii="黑体" w:hAnsi="黑体"/>
                <w:noProof/>
              </w:rPr>
              <w:t>系统功能需求分析</w:t>
            </w:r>
            <w:r w:rsidR="00FD010C">
              <w:rPr>
                <w:noProof/>
                <w:webHidden/>
              </w:rPr>
              <w:tab/>
            </w:r>
            <w:r w:rsidR="00FD010C">
              <w:rPr>
                <w:noProof/>
                <w:webHidden/>
              </w:rPr>
              <w:fldChar w:fldCharType="begin"/>
            </w:r>
            <w:r w:rsidR="00FD010C">
              <w:rPr>
                <w:noProof/>
                <w:webHidden/>
              </w:rPr>
              <w:instrText xml:space="preserve"> PAGEREF _Toc40635926 \h </w:instrText>
            </w:r>
            <w:r w:rsidR="00FD010C">
              <w:rPr>
                <w:noProof/>
                <w:webHidden/>
              </w:rPr>
            </w:r>
            <w:r w:rsidR="00FD010C">
              <w:rPr>
                <w:noProof/>
                <w:webHidden/>
              </w:rPr>
              <w:fldChar w:fldCharType="separate"/>
            </w:r>
            <w:r w:rsidR="00205862">
              <w:rPr>
                <w:noProof/>
                <w:webHidden/>
              </w:rPr>
              <w:t>8</w:t>
            </w:r>
            <w:r w:rsidR="00FD010C">
              <w:rPr>
                <w:noProof/>
                <w:webHidden/>
              </w:rPr>
              <w:fldChar w:fldCharType="end"/>
            </w:r>
          </w:hyperlink>
        </w:p>
        <w:p w14:paraId="5D938AB0" w14:textId="7EA729AC" w:rsidR="00FD010C" w:rsidRDefault="00931CA5">
          <w:pPr>
            <w:pStyle w:val="TOC2"/>
            <w:rPr>
              <w:noProof/>
              <w:kern w:val="2"/>
              <w:sz w:val="21"/>
              <w:szCs w:val="22"/>
            </w:rPr>
          </w:pPr>
          <w:hyperlink w:anchor="_Toc40635927" w:history="1">
            <w:r w:rsidR="00FD010C" w:rsidRPr="00C13CBA">
              <w:rPr>
                <w:rStyle w:val="ae"/>
                <w:rFonts w:ascii="黑体" w:hAnsi="黑体"/>
                <w:noProof/>
              </w:rPr>
              <w:t xml:space="preserve">3.2  </w:t>
            </w:r>
            <w:r w:rsidR="00FD010C" w:rsidRPr="00C13CBA">
              <w:rPr>
                <w:rStyle w:val="ae"/>
                <w:rFonts w:ascii="黑体" w:hAnsi="黑体"/>
                <w:noProof/>
              </w:rPr>
              <w:t>系统非功能需求分析</w:t>
            </w:r>
            <w:r w:rsidR="00FD010C">
              <w:rPr>
                <w:noProof/>
                <w:webHidden/>
              </w:rPr>
              <w:tab/>
            </w:r>
            <w:r w:rsidR="00FD010C">
              <w:rPr>
                <w:noProof/>
                <w:webHidden/>
              </w:rPr>
              <w:fldChar w:fldCharType="begin"/>
            </w:r>
            <w:r w:rsidR="00FD010C">
              <w:rPr>
                <w:noProof/>
                <w:webHidden/>
              </w:rPr>
              <w:instrText xml:space="preserve"> PAGEREF _Toc40635927 \h </w:instrText>
            </w:r>
            <w:r w:rsidR="00FD010C">
              <w:rPr>
                <w:noProof/>
                <w:webHidden/>
              </w:rPr>
            </w:r>
            <w:r w:rsidR="00FD010C">
              <w:rPr>
                <w:noProof/>
                <w:webHidden/>
              </w:rPr>
              <w:fldChar w:fldCharType="separate"/>
            </w:r>
            <w:r w:rsidR="00205862">
              <w:rPr>
                <w:noProof/>
                <w:webHidden/>
              </w:rPr>
              <w:t>8</w:t>
            </w:r>
            <w:r w:rsidR="00FD010C">
              <w:rPr>
                <w:noProof/>
                <w:webHidden/>
              </w:rPr>
              <w:fldChar w:fldCharType="end"/>
            </w:r>
          </w:hyperlink>
        </w:p>
        <w:p w14:paraId="003C600D" w14:textId="63AC176F" w:rsidR="00FD010C" w:rsidRDefault="00931CA5">
          <w:pPr>
            <w:pStyle w:val="TOC2"/>
            <w:rPr>
              <w:noProof/>
              <w:kern w:val="2"/>
              <w:sz w:val="21"/>
              <w:szCs w:val="22"/>
            </w:rPr>
          </w:pPr>
          <w:hyperlink w:anchor="_Toc40635928" w:history="1">
            <w:r w:rsidR="00FD010C" w:rsidRPr="00C13CBA">
              <w:rPr>
                <w:rStyle w:val="ae"/>
                <w:rFonts w:ascii="黑体" w:hAnsi="黑体"/>
                <w:noProof/>
              </w:rPr>
              <w:t xml:space="preserve">3.3  </w:t>
            </w:r>
            <w:r w:rsidR="00FD010C" w:rsidRPr="00C13CBA">
              <w:rPr>
                <w:rStyle w:val="ae"/>
                <w:rFonts w:ascii="黑体" w:hAnsi="黑体"/>
                <w:noProof/>
              </w:rPr>
              <w:t>本章小结</w:t>
            </w:r>
            <w:r w:rsidR="00FD010C">
              <w:rPr>
                <w:noProof/>
                <w:webHidden/>
              </w:rPr>
              <w:tab/>
            </w:r>
            <w:r w:rsidR="00FD010C">
              <w:rPr>
                <w:noProof/>
                <w:webHidden/>
              </w:rPr>
              <w:fldChar w:fldCharType="begin"/>
            </w:r>
            <w:r w:rsidR="00FD010C">
              <w:rPr>
                <w:noProof/>
                <w:webHidden/>
              </w:rPr>
              <w:instrText xml:space="preserve"> PAGEREF _Toc40635928 \h </w:instrText>
            </w:r>
            <w:r w:rsidR="00FD010C">
              <w:rPr>
                <w:noProof/>
                <w:webHidden/>
              </w:rPr>
            </w:r>
            <w:r w:rsidR="00FD010C">
              <w:rPr>
                <w:noProof/>
                <w:webHidden/>
              </w:rPr>
              <w:fldChar w:fldCharType="separate"/>
            </w:r>
            <w:r w:rsidR="00205862">
              <w:rPr>
                <w:noProof/>
                <w:webHidden/>
              </w:rPr>
              <w:t>8</w:t>
            </w:r>
            <w:r w:rsidR="00FD010C">
              <w:rPr>
                <w:noProof/>
                <w:webHidden/>
              </w:rPr>
              <w:fldChar w:fldCharType="end"/>
            </w:r>
          </w:hyperlink>
        </w:p>
        <w:p w14:paraId="273D8B98" w14:textId="4E1014DA" w:rsidR="00FD010C" w:rsidRDefault="00931CA5" w:rsidP="00FD010C">
          <w:pPr>
            <w:pStyle w:val="TOC1"/>
            <w:rPr>
              <w:kern w:val="2"/>
              <w:sz w:val="21"/>
              <w:szCs w:val="22"/>
            </w:rPr>
          </w:pPr>
          <w:hyperlink w:anchor="_Toc40635929" w:history="1">
            <w:r w:rsidR="00FD010C" w:rsidRPr="00C13CBA">
              <w:rPr>
                <w:rStyle w:val="ae"/>
              </w:rPr>
              <w:t>第四章  系统的总体设计</w:t>
            </w:r>
            <w:r w:rsidR="00FD010C">
              <w:rPr>
                <w:webHidden/>
              </w:rPr>
              <w:tab/>
            </w:r>
            <w:r w:rsidR="00FD010C">
              <w:rPr>
                <w:webHidden/>
              </w:rPr>
              <w:fldChar w:fldCharType="begin"/>
            </w:r>
            <w:r w:rsidR="00FD010C">
              <w:rPr>
                <w:webHidden/>
              </w:rPr>
              <w:instrText xml:space="preserve"> PAGEREF _Toc40635929 \h </w:instrText>
            </w:r>
            <w:r w:rsidR="00FD010C">
              <w:rPr>
                <w:webHidden/>
              </w:rPr>
            </w:r>
            <w:r w:rsidR="00FD010C">
              <w:rPr>
                <w:webHidden/>
              </w:rPr>
              <w:fldChar w:fldCharType="separate"/>
            </w:r>
            <w:r w:rsidR="00205862">
              <w:rPr>
                <w:webHidden/>
              </w:rPr>
              <w:t>9</w:t>
            </w:r>
            <w:r w:rsidR="00FD010C">
              <w:rPr>
                <w:webHidden/>
              </w:rPr>
              <w:fldChar w:fldCharType="end"/>
            </w:r>
          </w:hyperlink>
        </w:p>
        <w:p w14:paraId="7F211AE3" w14:textId="563DBAD0" w:rsidR="00FD010C" w:rsidRDefault="00931CA5">
          <w:pPr>
            <w:pStyle w:val="TOC2"/>
            <w:rPr>
              <w:noProof/>
              <w:kern w:val="2"/>
              <w:sz w:val="21"/>
              <w:szCs w:val="22"/>
            </w:rPr>
          </w:pPr>
          <w:hyperlink w:anchor="_Toc40635930" w:history="1">
            <w:r w:rsidR="00FD010C" w:rsidRPr="00C13CBA">
              <w:rPr>
                <w:rStyle w:val="ae"/>
                <w:rFonts w:ascii="黑体" w:hAnsi="黑体"/>
                <w:noProof/>
              </w:rPr>
              <w:t xml:space="preserve">4.1  </w:t>
            </w:r>
            <w:r w:rsidR="00FD010C" w:rsidRPr="00C13CBA">
              <w:rPr>
                <w:rStyle w:val="ae"/>
                <w:rFonts w:ascii="黑体" w:hAnsi="黑体"/>
                <w:noProof/>
              </w:rPr>
              <w:t>系统模型网络结构设计</w:t>
            </w:r>
            <w:r w:rsidR="00FD010C">
              <w:rPr>
                <w:noProof/>
                <w:webHidden/>
              </w:rPr>
              <w:tab/>
            </w:r>
            <w:r w:rsidR="00FD010C">
              <w:rPr>
                <w:noProof/>
                <w:webHidden/>
              </w:rPr>
              <w:fldChar w:fldCharType="begin"/>
            </w:r>
            <w:r w:rsidR="00FD010C">
              <w:rPr>
                <w:noProof/>
                <w:webHidden/>
              </w:rPr>
              <w:instrText xml:space="preserve"> PAGEREF _Toc40635930 \h </w:instrText>
            </w:r>
            <w:r w:rsidR="00FD010C">
              <w:rPr>
                <w:noProof/>
                <w:webHidden/>
              </w:rPr>
            </w:r>
            <w:r w:rsidR="00FD010C">
              <w:rPr>
                <w:noProof/>
                <w:webHidden/>
              </w:rPr>
              <w:fldChar w:fldCharType="separate"/>
            </w:r>
            <w:r w:rsidR="00205862">
              <w:rPr>
                <w:noProof/>
                <w:webHidden/>
              </w:rPr>
              <w:t>9</w:t>
            </w:r>
            <w:r w:rsidR="00FD010C">
              <w:rPr>
                <w:noProof/>
                <w:webHidden/>
              </w:rPr>
              <w:fldChar w:fldCharType="end"/>
            </w:r>
          </w:hyperlink>
        </w:p>
        <w:p w14:paraId="3411686F" w14:textId="79F09715" w:rsidR="00FD010C" w:rsidRDefault="00931CA5">
          <w:pPr>
            <w:pStyle w:val="TOC2"/>
            <w:rPr>
              <w:noProof/>
              <w:kern w:val="2"/>
              <w:sz w:val="21"/>
              <w:szCs w:val="22"/>
            </w:rPr>
          </w:pPr>
          <w:hyperlink w:anchor="_Toc40635931" w:history="1">
            <w:r w:rsidR="00FD010C" w:rsidRPr="00C13CBA">
              <w:rPr>
                <w:rStyle w:val="ae"/>
                <w:rFonts w:ascii="黑体" w:hAnsi="黑体"/>
                <w:noProof/>
              </w:rPr>
              <w:t xml:space="preserve">4.2  </w:t>
            </w:r>
            <w:r w:rsidR="00FD010C" w:rsidRPr="00C13CBA">
              <w:rPr>
                <w:rStyle w:val="ae"/>
                <w:rFonts w:ascii="黑体" w:hAnsi="黑体"/>
                <w:noProof/>
              </w:rPr>
              <w:t>系统功能模块设计</w:t>
            </w:r>
            <w:r w:rsidR="00FD010C">
              <w:rPr>
                <w:noProof/>
                <w:webHidden/>
              </w:rPr>
              <w:tab/>
            </w:r>
            <w:r w:rsidR="00FD010C">
              <w:rPr>
                <w:noProof/>
                <w:webHidden/>
              </w:rPr>
              <w:fldChar w:fldCharType="begin"/>
            </w:r>
            <w:r w:rsidR="00FD010C">
              <w:rPr>
                <w:noProof/>
                <w:webHidden/>
              </w:rPr>
              <w:instrText xml:space="preserve"> PAGEREF _Toc40635931 \h </w:instrText>
            </w:r>
            <w:r w:rsidR="00FD010C">
              <w:rPr>
                <w:noProof/>
                <w:webHidden/>
              </w:rPr>
            </w:r>
            <w:r w:rsidR="00FD010C">
              <w:rPr>
                <w:noProof/>
                <w:webHidden/>
              </w:rPr>
              <w:fldChar w:fldCharType="separate"/>
            </w:r>
            <w:r w:rsidR="00205862">
              <w:rPr>
                <w:noProof/>
                <w:webHidden/>
              </w:rPr>
              <w:t>9</w:t>
            </w:r>
            <w:r w:rsidR="00FD010C">
              <w:rPr>
                <w:noProof/>
                <w:webHidden/>
              </w:rPr>
              <w:fldChar w:fldCharType="end"/>
            </w:r>
          </w:hyperlink>
        </w:p>
        <w:p w14:paraId="1AE02871" w14:textId="07E17C94" w:rsidR="00FD010C" w:rsidRDefault="00931CA5">
          <w:pPr>
            <w:pStyle w:val="TOC2"/>
            <w:rPr>
              <w:noProof/>
              <w:kern w:val="2"/>
              <w:sz w:val="21"/>
              <w:szCs w:val="22"/>
            </w:rPr>
          </w:pPr>
          <w:hyperlink w:anchor="_Toc40635932" w:history="1">
            <w:r w:rsidR="00FD010C" w:rsidRPr="00C13CBA">
              <w:rPr>
                <w:rStyle w:val="ae"/>
                <w:rFonts w:ascii="黑体" w:hAnsi="黑体"/>
                <w:noProof/>
              </w:rPr>
              <w:t xml:space="preserve">4.3  </w:t>
            </w:r>
            <w:r w:rsidR="00FD010C" w:rsidRPr="00C13CBA">
              <w:rPr>
                <w:rStyle w:val="ae"/>
                <w:rFonts w:ascii="黑体" w:hAnsi="黑体"/>
                <w:noProof/>
              </w:rPr>
              <w:t>系统的环境配置</w:t>
            </w:r>
            <w:r w:rsidR="00FD010C">
              <w:rPr>
                <w:noProof/>
                <w:webHidden/>
              </w:rPr>
              <w:tab/>
            </w:r>
            <w:r w:rsidR="00FD010C">
              <w:rPr>
                <w:noProof/>
                <w:webHidden/>
              </w:rPr>
              <w:fldChar w:fldCharType="begin"/>
            </w:r>
            <w:r w:rsidR="00FD010C">
              <w:rPr>
                <w:noProof/>
                <w:webHidden/>
              </w:rPr>
              <w:instrText xml:space="preserve"> PAGEREF _Toc40635932 \h </w:instrText>
            </w:r>
            <w:r w:rsidR="00FD010C">
              <w:rPr>
                <w:noProof/>
                <w:webHidden/>
              </w:rPr>
            </w:r>
            <w:r w:rsidR="00FD010C">
              <w:rPr>
                <w:noProof/>
                <w:webHidden/>
              </w:rPr>
              <w:fldChar w:fldCharType="separate"/>
            </w:r>
            <w:r w:rsidR="00205862">
              <w:rPr>
                <w:noProof/>
                <w:webHidden/>
              </w:rPr>
              <w:t>10</w:t>
            </w:r>
            <w:r w:rsidR="00FD010C">
              <w:rPr>
                <w:noProof/>
                <w:webHidden/>
              </w:rPr>
              <w:fldChar w:fldCharType="end"/>
            </w:r>
          </w:hyperlink>
        </w:p>
        <w:p w14:paraId="247C40C8" w14:textId="755549A1" w:rsidR="00FD010C" w:rsidRDefault="00931CA5">
          <w:pPr>
            <w:pStyle w:val="TOC2"/>
            <w:rPr>
              <w:noProof/>
              <w:kern w:val="2"/>
              <w:sz w:val="21"/>
              <w:szCs w:val="22"/>
            </w:rPr>
          </w:pPr>
          <w:hyperlink w:anchor="_Toc40635933" w:history="1">
            <w:r w:rsidR="00FD010C" w:rsidRPr="00C13CBA">
              <w:rPr>
                <w:rStyle w:val="ae"/>
                <w:rFonts w:ascii="黑体" w:hAnsi="黑体"/>
                <w:noProof/>
              </w:rPr>
              <w:t xml:space="preserve">4.4  </w:t>
            </w:r>
            <w:r w:rsidR="00FD010C" w:rsidRPr="00C13CBA">
              <w:rPr>
                <w:rStyle w:val="ae"/>
                <w:rFonts w:ascii="黑体" w:hAnsi="黑体"/>
                <w:noProof/>
              </w:rPr>
              <w:t>本章小结</w:t>
            </w:r>
            <w:r w:rsidR="00FD010C">
              <w:rPr>
                <w:noProof/>
                <w:webHidden/>
              </w:rPr>
              <w:tab/>
            </w:r>
            <w:r w:rsidR="00FD010C">
              <w:rPr>
                <w:noProof/>
                <w:webHidden/>
              </w:rPr>
              <w:fldChar w:fldCharType="begin"/>
            </w:r>
            <w:r w:rsidR="00FD010C">
              <w:rPr>
                <w:noProof/>
                <w:webHidden/>
              </w:rPr>
              <w:instrText xml:space="preserve"> PAGEREF _Toc40635933 \h </w:instrText>
            </w:r>
            <w:r w:rsidR="00FD010C">
              <w:rPr>
                <w:noProof/>
                <w:webHidden/>
              </w:rPr>
            </w:r>
            <w:r w:rsidR="00FD010C">
              <w:rPr>
                <w:noProof/>
                <w:webHidden/>
              </w:rPr>
              <w:fldChar w:fldCharType="separate"/>
            </w:r>
            <w:r w:rsidR="00205862">
              <w:rPr>
                <w:noProof/>
                <w:webHidden/>
              </w:rPr>
              <w:t>10</w:t>
            </w:r>
            <w:r w:rsidR="00FD010C">
              <w:rPr>
                <w:noProof/>
                <w:webHidden/>
              </w:rPr>
              <w:fldChar w:fldCharType="end"/>
            </w:r>
          </w:hyperlink>
        </w:p>
        <w:p w14:paraId="4DCE084E" w14:textId="6183E8E1" w:rsidR="00FD010C" w:rsidRDefault="00931CA5" w:rsidP="00FD010C">
          <w:pPr>
            <w:pStyle w:val="TOC1"/>
            <w:rPr>
              <w:kern w:val="2"/>
              <w:sz w:val="21"/>
              <w:szCs w:val="22"/>
            </w:rPr>
          </w:pPr>
          <w:hyperlink w:anchor="_Toc40635934" w:history="1">
            <w:r w:rsidR="00FD010C" w:rsidRPr="00C13CBA">
              <w:rPr>
                <w:rStyle w:val="ae"/>
              </w:rPr>
              <w:t>第五章  系统主要功能模块的详细设计与实现</w:t>
            </w:r>
            <w:r w:rsidR="00FD010C">
              <w:rPr>
                <w:webHidden/>
              </w:rPr>
              <w:tab/>
            </w:r>
            <w:r w:rsidR="00FD010C">
              <w:rPr>
                <w:webHidden/>
              </w:rPr>
              <w:fldChar w:fldCharType="begin"/>
            </w:r>
            <w:r w:rsidR="00FD010C">
              <w:rPr>
                <w:webHidden/>
              </w:rPr>
              <w:instrText xml:space="preserve"> PAGEREF _Toc40635934 \h </w:instrText>
            </w:r>
            <w:r w:rsidR="00FD010C">
              <w:rPr>
                <w:webHidden/>
              </w:rPr>
            </w:r>
            <w:r w:rsidR="00FD010C">
              <w:rPr>
                <w:webHidden/>
              </w:rPr>
              <w:fldChar w:fldCharType="separate"/>
            </w:r>
            <w:r w:rsidR="00205862">
              <w:rPr>
                <w:webHidden/>
              </w:rPr>
              <w:t>11</w:t>
            </w:r>
            <w:r w:rsidR="00FD010C">
              <w:rPr>
                <w:webHidden/>
              </w:rPr>
              <w:fldChar w:fldCharType="end"/>
            </w:r>
          </w:hyperlink>
        </w:p>
        <w:p w14:paraId="74217565" w14:textId="1CFCCD90" w:rsidR="00FD010C" w:rsidRDefault="00931CA5">
          <w:pPr>
            <w:pStyle w:val="TOC2"/>
            <w:rPr>
              <w:noProof/>
              <w:kern w:val="2"/>
              <w:sz w:val="21"/>
              <w:szCs w:val="22"/>
            </w:rPr>
          </w:pPr>
          <w:hyperlink w:anchor="_Toc40635935" w:history="1">
            <w:r w:rsidR="00FD010C" w:rsidRPr="00C13CBA">
              <w:rPr>
                <w:rStyle w:val="ae"/>
                <w:rFonts w:ascii="黑体" w:hAnsi="黑体"/>
                <w:noProof/>
              </w:rPr>
              <w:t xml:space="preserve">5.1  </w:t>
            </w:r>
            <w:r w:rsidR="00FD010C" w:rsidRPr="00C13CBA">
              <w:rPr>
                <w:rStyle w:val="ae"/>
                <w:noProof/>
              </w:rPr>
              <w:t>数据获取与处理</w:t>
            </w:r>
            <w:r w:rsidR="00FD010C" w:rsidRPr="00C13CBA">
              <w:rPr>
                <w:rStyle w:val="ae"/>
                <w:rFonts w:ascii="黑体" w:hAnsi="黑体"/>
                <w:noProof/>
              </w:rPr>
              <w:t>模块的详细设计与实现</w:t>
            </w:r>
            <w:r w:rsidR="00FD010C">
              <w:rPr>
                <w:noProof/>
                <w:webHidden/>
              </w:rPr>
              <w:tab/>
            </w:r>
            <w:r w:rsidR="00FD010C">
              <w:rPr>
                <w:noProof/>
                <w:webHidden/>
              </w:rPr>
              <w:fldChar w:fldCharType="begin"/>
            </w:r>
            <w:r w:rsidR="00FD010C">
              <w:rPr>
                <w:noProof/>
                <w:webHidden/>
              </w:rPr>
              <w:instrText xml:space="preserve"> PAGEREF _Toc40635935 \h </w:instrText>
            </w:r>
            <w:r w:rsidR="00FD010C">
              <w:rPr>
                <w:noProof/>
                <w:webHidden/>
              </w:rPr>
            </w:r>
            <w:r w:rsidR="00FD010C">
              <w:rPr>
                <w:noProof/>
                <w:webHidden/>
              </w:rPr>
              <w:fldChar w:fldCharType="separate"/>
            </w:r>
            <w:r w:rsidR="00205862">
              <w:rPr>
                <w:noProof/>
                <w:webHidden/>
              </w:rPr>
              <w:t>11</w:t>
            </w:r>
            <w:r w:rsidR="00FD010C">
              <w:rPr>
                <w:noProof/>
                <w:webHidden/>
              </w:rPr>
              <w:fldChar w:fldCharType="end"/>
            </w:r>
          </w:hyperlink>
        </w:p>
        <w:p w14:paraId="42A19475" w14:textId="5F0CC7A9" w:rsidR="00FD010C" w:rsidRDefault="00931CA5">
          <w:pPr>
            <w:pStyle w:val="TOC2"/>
            <w:rPr>
              <w:noProof/>
              <w:kern w:val="2"/>
              <w:sz w:val="21"/>
              <w:szCs w:val="22"/>
            </w:rPr>
          </w:pPr>
          <w:hyperlink w:anchor="_Toc40635936" w:history="1">
            <w:r w:rsidR="00FD010C" w:rsidRPr="00C13CBA">
              <w:rPr>
                <w:rStyle w:val="ae"/>
                <w:rFonts w:ascii="黑体" w:hAnsi="黑体"/>
                <w:noProof/>
              </w:rPr>
              <w:t xml:space="preserve">5.2  </w:t>
            </w:r>
            <w:r w:rsidR="00FD010C" w:rsidRPr="00C13CBA">
              <w:rPr>
                <w:rStyle w:val="ae"/>
                <w:noProof/>
              </w:rPr>
              <w:t>神经网络模型的构建与训练</w:t>
            </w:r>
            <w:r w:rsidR="00FD010C" w:rsidRPr="00C13CBA">
              <w:rPr>
                <w:rStyle w:val="ae"/>
                <w:rFonts w:ascii="黑体" w:hAnsi="黑体"/>
                <w:noProof/>
              </w:rPr>
              <w:t>模块的详细设计与实现</w:t>
            </w:r>
            <w:r w:rsidR="00FD010C">
              <w:rPr>
                <w:noProof/>
                <w:webHidden/>
              </w:rPr>
              <w:tab/>
            </w:r>
            <w:r w:rsidR="00FD010C">
              <w:rPr>
                <w:noProof/>
                <w:webHidden/>
              </w:rPr>
              <w:fldChar w:fldCharType="begin"/>
            </w:r>
            <w:r w:rsidR="00FD010C">
              <w:rPr>
                <w:noProof/>
                <w:webHidden/>
              </w:rPr>
              <w:instrText xml:space="preserve"> PAGEREF _Toc40635936 \h </w:instrText>
            </w:r>
            <w:r w:rsidR="00FD010C">
              <w:rPr>
                <w:noProof/>
                <w:webHidden/>
              </w:rPr>
            </w:r>
            <w:r w:rsidR="00FD010C">
              <w:rPr>
                <w:noProof/>
                <w:webHidden/>
              </w:rPr>
              <w:fldChar w:fldCharType="separate"/>
            </w:r>
            <w:r w:rsidR="00205862">
              <w:rPr>
                <w:noProof/>
                <w:webHidden/>
              </w:rPr>
              <w:t>12</w:t>
            </w:r>
            <w:r w:rsidR="00FD010C">
              <w:rPr>
                <w:noProof/>
                <w:webHidden/>
              </w:rPr>
              <w:fldChar w:fldCharType="end"/>
            </w:r>
          </w:hyperlink>
        </w:p>
        <w:p w14:paraId="4BC93494" w14:textId="525F8DE2" w:rsidR="00FD010C" w:rsidRDefault="00931CA5">
          <w:pPr>
            <w:pStyle w:val="TOC2"/>
            <w:rPr>
              <w:noProof/>
              <w:kern w:val="2"/>
              <w:sz w:val="21"/>
              <w:szCs w:val="22"/>
            </w:rPr>
          </w:pPr>
          <w:hyperlink w:anchor="_Toc40635937" w:history="1">
            <w:r w:rsidR="00FD010C" w:rsidRPr="00C13CBA">
              <w:rPr>
                <w:rStyle w:val="ae"/>
                <w:rFonts w:ascii="黑体" w:hAnsi="黑体"/>
                <w:noProof/>
              </w:rPr>
              <w:t xml:space="preserve">5.3  </w:t>
            </w:r>
            <w:r w:rsidR="00FD010C" w:rsidRPr="00C13CBA">
              <w:rPr>
                <w:rStyle w:val="ae"/>
                <w:noProof/>
              </w:rPr>
              <w:t>价格预测与策略提供</w:t>
            </w:r>
            <w:r w:rsidR="00FD010C" w:rsidRPr="00C13CBA">
              <w:rPr>
                <w:rStyle w:val="ae"/>
                <w:rFonts w:ascii="黑体" w:hAnsi="黑体"/>
                <w:noProof/>
              </w:rPr>
              <w:t>模块的详细设计与实现</w:t>
            </w:r>
            <w:r w:rsidR="00FD010C">
              <w:rPr>
                <w:noProof/>
                <w:webHidden/>
              </w:rPr>
              <w:tab/>
            </w:r>
            <w:r w:rsidR="00FD010C">
              <w:rPr>
                <w:noProof/>
                <w:webHidden/>
              </w:rPr>
              <w:fldChar w:fldCharType="begin"/>
            </w:r>
            <w:r w:rsidR="00FD010C">
              <w:rPr>
                <w:noProof/>
                <w:webHidden/>
              </w:rPr>
              <w:instrText xml:space="preserve"> PAGEREF _Toc40635937 \h </w:instrText>
            </w:r>
            <w:r w:rsidR="00FD010C">
              <w:rPr>
                <w:noProof/>
                <w:webHidden/>
              </w:rPr>
            </w:r>
            <w:r w:rsidR="00FD010C">
              <w:rPr>
                <w:noProof/>
                <w:webHidden/>
              </w:rPr>
              <w:fldChar w:fldCharType="separate"/>
            </w:r>
            <w:r w:rsidR="00205862">
              <w:rPr>
                <w:noProof/>
                <w:webHidden/>
              </w:rPr>
              <w:t>14</w:t>
            </w:r>
            <w:r w:rsidR="00FD010C">
              <w:rPr>
                <w:noProof/>
                <w:webHidden/>
              </w:rPr>
              <w:fldChar w:fldCharType="end"/>
            </w:r>
          </w:hyperlink>
        </w:p>
        <w:p w14:paraId="00F2F713" w14:textId="3F4C7F82" w:rsidR="00FD010C" w:rsidRDefault="00931CA5">
          <w:pPr>
            <w:pStyle w:val="TOC2"/>
            <w:rPr>
              <w:noProof/>
              <w:kern w:val="2"/>
              <w:sz w:val="21"/>
              <w:szCs w:val="22"/>
            </w:rPr>
          </w:pPr>
          <w:hyperlink w:anchor="_Toc40635938" w:history="1">
            <w:r w:rsidR="00FD010C" w:rsidRPr="00C13CBA">
              <w:rPr>
                <w:rStyle w:val="ae"/>
                <w:rFonts w:ascii="黑体" w:hAnsi="黑体"/>
                <w:noProof/>
              </w:rPr>
              <w:t xml:space="preserve">5.4  </w:t>
            </w:r>
            <w:r w:rsidR="00FD010C" w:rsidRPr="00C13CBA">
              <w:rPr>
                <w:rStyle w:val="ae"/>
                <w:rFonts w:ascii="黑体" w:hAnsi="黑体"/>
                <w:noProof/>
              </w:rPr>
              <w:t>本章小结</w:t>
            </w:r>
            <w:r w:rsidR="00FD010C">
              <w:rPr>
                <w:noProof/>
                <w:webHidden/>
              </w:rPr>
              <w:tab/>
            </w:r>
            <w:r w:rsidR="00FD010C">
              <w:rPr>
                <w:noProof/>
                <w:webHidden/>
              </w:rPr>
              <w:fldChar w:fldCharType="begin"/>
            </w:r>
            <w:r w:rsidR="00FD010C">
              <w:rPr>
                <w:noProof/>
                <w:webHidden/>
              </w:rPr>
              <w:instrText xml:space="preserve"> PAGEREF _Toc40635938 \h </w:instrText>
            </w:r>
            <w:r w:rsidR="00FD010C">
              <w:rPr>
                <w:noProof/>
                <w:webHidden/>
              </w:rPr>
            </w:r>
            <w:r w:rsidR="00FD010C">
              <w:rPr>
                <w:noProof/>
                <w:webHidden/>
              </w:rPr>
              <w:fldChar w:fldCharType="separate"/>
            </w:r>
            <w:r w:rsidR="00205862">
              <w:rPr>
                <w:noProof/>
                <w:webHidden/>
              </w:rPr>
              <w:t>15</w:t>
            </w:r>
            <w:r w:rsidR="00FD010C">
              <w:rPr>
                <w:noProof/>
                <w:webHidden/>
              </w:rPr>
              <w:fldChar w:fldCharType="end"/>
            </w:r>
          </w:hyperlink>
        </w:p>
        <w:p w14:paraId="03FD3733" w14:textId="76BBB446" w:rsidR="00FD010C" w:rsidRDefault="00931CA5" w:rsidP="00FD010C">
          <w:pPr>
            <w:pStyle w:val="TOC1"/>
            <w:rPr>
              <w:kern w:val="2"/>
              <w:sz w:val="21"/>
              <w:szCs w:val="22"/>
            </w:rPr>
          </w:pPr>
          <w:hyperlink w:anchor="_Toc40635939" w:history="1">
            <w:r w:rsidR="00FD010C" w:rsidRPr="00C13CBA">
              <w:rPr>
                <w:rStyle w:val="ae"/>
              </w:rPr>
              <w:t>第6章  系统测试</w:t>
            </w:r>
            <w:r w:rsidR="00FD010C">
              <w:rPr>
                <w:webHidden/>
              </w:rPr>
              <w:tab/>
            </w:r>
            <w:r w:rsidR="00FD010C">
              <w:rPr>
                <w:webHidden/>
              </w:rPr>
              <w:fldChar w:fldCharType="begin"/>
            </w:r>
            <w:r w:rsidR="00FD010C">
              <w:rPr>
                <w:webHidden/>
              </w:rPr>
              <w:instrText xml:space="preserve"> PAGEREF _Toc40635939 \h </w:instrText>
            </w:r>
            <w:r w:rsidR="00FD010C">
              <w:rPr>
                <w:webHidden/>
              </w:rPr>
            </w:r>
            <w:r w:rsidR="00FD010C">
              <w:rPr>
                <w:webHidden/>
              </w:rPr>
              <w:fldChar w:fldCharType="separate"/>
            </w:r>
            <w:r w:rsidR="00205862">
              <w:rPr>
                <w:webHidden/>
              </w:rPr>
              <w:t>16</w:t>
            </w:r>
            <w:r w:rsidR="00FD010C">
              <w:rPr>
                <w:webHidden/>
              </w:rPr>
              <w:fldChar w:fldCharType="end"/>
            </w:r>
          </w:hyperlink>
        </w:p>
        <w:p w14:paraId="243B41D9" w14:textId="708C1AC3" w:rsidR="00FD010C" w:rsidRDefault="00931CA5">
          <w:pPr>
            <w:pStyle w:val="TOC2"/>
            <w:rPr>
              <w:noProof/>
              <w:kern w:val="2"/>
              <w:sz w:val="21"/>
              <w:szCs w:val="22"/>
            </w:rPr>
          </w:pPr>
          <w:hyperlink w:anchor="_Toc40635940" w:history="1">
            <w:r w:rsidR="00FD010C" w:rsidRPr="00C13CBA">
              <w:rPr>
                <w:rStyle w:val="ae"/>
                <w:rFonts w:ascii="黑体" w:hAnsi="黑体"/>
                <w:noProof/>
              </w:rPr>
              <w:t xml:space="preserve">6.1  </w:t>
            </w:r>
            <w:r w:rsidR="00FD010C" w:rsidRPr="00C13CBA">
              <w:rPr>
                <w:rStyle w:val="ae"/>
                <w:rFonts w:ascii="黑体" w:hAnsi="黑体"/>
                <w:noProof/>
              </w:rPr>
              <w:t>系统测试方法介绍</w:t>
            </w:r>
            <w:r w:rsidR="00FD010C">
              <w:rPr>
                <w:noProof/>
                <w:webHidden/>
              </w:rPr>
              <w:tab/>
            </w:r>
            <w:r w:rsidR="00FD010C">
              <w:rPr>
                <w:noProof/>
                <w:webHidden/>
              </w:rPr>
              <w:fldChar w:fldCharType="begin"/>
            </w:r>
            <w:r w:rsidR="00FD010C">
              <w:rPr>
                <w:noProof/>
                <w:webHidden/>
              </w:rPr>
              <w:instrText xml:space="preserve"> PAGEREF _Toc40635940 \h </w:instrText>
            </w:r>
            <w:r w:rsidR="00FD010C">
              <w:rPr>
                <w:noProof/>
                <w:webHidden/>
              </w:rPr>
            </w:r>
            <w:r w:rsidR="00FD010C">
              <w:rPr>
                <w:noProof/>
                <w:webHidden/>
              </w:rPr>
              <w:fldChar w:fldCharType="separate"/>
            </w:r>
            <w:r w:rsidR="00205862">
              <w:rPr>
                <w:noProof/>
                <w:webHidden/>
              </w:rPr>
              <w:t>16</w:t>
            </w:r>
            <w:r w:rsidR="00FD010C">
              <w:rPr>
                <w:noProof/>
                <w:webHidden/>
              </w:rPr>
              <w:fldChar w:fldCharType="end"/>
            </w:r>
          </w:hyperlink>
        </w:p>
        <w:p w14:paraId="1059E827" w14:textId="613244D6" w:rsidR="00FD010C" w:rsidRDefault="00931CA5">
          <w:pPr>
            <w:pStyle w:val="TOC2"/>
            <w:rPr>
              <w:noProof/>
              <w:kern w:val="2"/>
              <w:sz w:val="21"/>
              <w:szCs w:val="22"/>
            </w:rPr>
          </w:pPr>
          <w:hyperlink w:anchor="_Toc40635941" w:history="1">
            <w:r w:rsidR="00FD010C" w:rsidRPr="00C13CBA">
              <w:rPr>
                <w:rStyle w:val="ae"/>
                <w:rFonts w:ascii="黑体" w:hAnsi="黑体"/>
                <w:noProof/>
              </w:rPr>
              <w:t xml:space="preserve">6.2  </w:t>
            </w:r>
            <w:r w:rsidR="00FD010C" w:rsidRPr="00C13CBA">
              <w:rPr>
                <w:rStyle w:val="ae"/>
                <w:rFonts w:ascii="黑体" w:hAnsi="黑体"/>
                <w:noProof/>
              </w:rPr>
              <w:t>系统的功能测试</w:t>
            </w:r>
            <w:r w:rsidR="00FD010C">
              <w:rPr>
                <w:noProof/>
                <w:webHidden/>
              </w:rPr>
              <w:tab/>
            </w:r>
            <w:r w:rsidR="00FD010C">
              <w:rPr>
                <w:noProof/>
                <w:webHidden/>
              </w:rPr>
              <w:fldChar w:fldCharType="begin"/>
            </w:r>
            <w:r w:rsidR="00FD010C">
              <w:rPr>
                <w:noProof/>
                <w:webHidden/>
              </w:rPr>
              <w:instrText xml:space="preserve"> PAGEREF _Toc40635941 \h </w:instrText>
            </w:r>
            <w:r w:rsidR="00FD010C">
              <w:rPr>
                <w:noProof/>
                <w:webHidden/>
              </w:rPr>
            </w:r>
            <w:r w:rsidR="00FD010C">
              <w:rPr>
                <w:noProof/>
                <w:webHidden/>
              </w:rPr>
              <w:fldChar w:fldCharType="separate"/>
            </w:r>
            <w:r w:rsidR="00205862">
              <w:rPr>
                <w:noProof/>
                <w:webHidden/>
              </w:rPr>
              <w:t>16</w:t>
            </w:r>
            <w:r w:rsidR="00FD010C">
              <w:rPr>
                <w:noProof/>
                <w:webHidden/>
              </w:rPr>
              <w:fldChar w:fldCharType="end"/>
            </w:r>
          </w:hyperlink>
        </w:p>
        <w:p w14:paraId="642BCAD6" w14:textId="6704402F" w:rsidR="00FD010C" w:rsidRDefault="00931CA5">
          <w:pPr>
            <w:pStyle w:val="TOC2"/>
            <w:rPr>
              <w:noProof/>
              <w:kern w:val="2"/>
              <w:sz w:val="21"/>
              <w:szCs w:val="22"/>
            </w:rPr>
          </w:pPr>
          <w:hyperlink w:anchor="_Toc40635942" w:history="1">
            <w:r w:rsidR="00FD010C" w:rsidRPr="00C13CBA">
              <w:rPr>
                <w:rStyle w:val="ae"/>
                <w:rFonts w:ascii="黑体" w:hAnsi="黑体"/>
                <w:noProof/>
              </w:rPr>
              <w:t xml:space="preserve">6.3  </w:t>
            </w:r>
            <w:r w:rsidR="00FD010C" w:rsidRPr="00C13CBA">
              <w:rPr>
                <w:rStyle w:val="ae"/>
                <w:rFonts w:ascii="黑体" w:hAnsi="黑体"/>
                <w:noProof/>
              </w:rPr>
              <w:t>系统的性能测试</w:t>
            </w:r>
            <w:r w:rsidR="00FD010C">
              <w:rPr>
                <w:noProof/>
                <w:webHidden/>
              </w:rPr>
              <w:tab/>
            </w:r>
            <w:r w:rsidR="00FD010C">
              <w:rPr>
                <w:noProof/>
                <w:webHidden/>
              </w:rPr>
              <w:fldChar w:fldCharType="begin"/>
            </w:r>
            <w:r w:rsidR="00FD010C">
              <w:rPr>
                <w:noProof/>
                <w:webHidden/>
              </w:rPr>
              <w:instrText xml:space="preserve"> PAGEREF _Toc40635942 \h </w:instrText>
            </w:r>
            <w:r w:rsidR="00FD010C">
              <w:rPr>
                <w:noProof/>
                <w:webHidden/>
              </w:rPr>
            </w:r>
            <w:r w:rsidR="00FD010C">
              <w:rPr>
                <w:noProof/>
                <w:webHidden/>
              </w:rPr>
              <w:fldChar w:fldCharType="separate"/>
            </w:r>
            <w:r w:rsidR="00205862">
              <w:rPr>
                <w:noProof/>
                <w:webHidden/>
              </w:rPr>
              <w:t>21</w:t>
            </w:r>
            <w:r w:rsidR="00FD010C">
              <w:rPr>
                <w:noProof/>
                <w:webHidden/>
              </w:rPr>
              <w:fldChar w:fldCharType="end"/>
            </w:r>
          </w:hyperlink>
        </w:p>
        <w:p w14:paraId="7F1171CE" w14:textId="3B6A9D21" w:rsidR="00FD010C" w:rsidRDefault="00931CA5">
          <w:pPr>
            <w:pStyle w:val="TOC2"/>
            <w:rPr>
              <w:noProof/>
              <w:kern w:val="2"/>
              <w:sz w:val="21"/>
              <w:szCs w:val="22"/>
            </w:rPr>
          </w:pPr>
          <w:hyperlink w:anchor="_Toc40635943" w:history="1">
            <w:r w:rsidR="00FD010C" w:rsidRPr="00C13CBA">
              <w:rPr>
                <w:rStyle w:val="ae"/>
                <w:rFonts w:ascii="黑体" w:hAnsi="黑体"/>
                <w:noProof/>
              </w:rPr>
              <w:t xml:space="preserve">6.4 </w:t>
            </w:r>
            <w:r w:rsidR="00FD010C" w:rsidRPr="00C13CBA">
              <w:rPr>
                <w:rStyle w:val="ae"/>
                <w:rFonts w:ascii="黑体" w:hAnsi="黑体"/>
                <w:noProof/>
              </w:rPr>
              <w:t>本章小结</w:t>
            </w:r>
            <w:r w:rsidR="00FD010C">
              <w:rPr>
                <w:noProof/>
                <w:webHidden/>
              </w:rPr>
              <w:tab/>
            </w:r>
            <w:r w:rsidR="00FD010C">
              <w:rPr>
                <w:noProof/>
                <w:webHidden/>
              </w:rPr>
              <w:fldChar w:fldCharType="begin"/>
            </w:r>
            <w:r w:rsidR="00FD010C">
              <w:rPr>
                <w:noProof/>
                <w:webHidden/>
              </w:rPr>
              <w:instrText xml:space="preserve"> PAGEREF _Toc40635943 \h </w:instrText>
            </w:r>
            <w:r w:rsidR="00FD010C">
              <w:rPr>
                <w:noProof/>
                <w:webHidden/>
              </w:rPr>
            </w:r>
            <w:r w:rsidR="00FD010C">
              <w:rPr>
                <w:noProof/>
                <w:webHidden/>
              </w:rPr>
              <w:fldChar w:fldCharType="separate"/>
            </w:r>
            <w:r w:rsidR="00205862">
              <w:rPr>
                <w:noProof/>
                <w:webHidden/>
              </w:rPr>
              <w:t>22</w:t>
            </w:r>
            <w:r w:rsidR="00FD010C">
              <w:rPr>
                <w:noProof/>
                <w:webHidden/>
              </w:rPr>
              <w:fldChar w:fldCharType="end"/>
            </w:r>
          </w:hyperlink>
        </w:p>
        <w:p w14:paraId="5B47F04F" w14:textId="678D52DC" w:rsidR="00FD010C" w:rsidRDefault="00931CA5" w:rsidP="00FD010C">
          <w:pPr>
            <w:pStyle w:val="TOC1"/>
            <w:rPr>
              <w:kern w:val="2"/>
              <w:sz w:val="21"/>
              <w:szCs w:val="22"/>
            </w:rPr>
          </w:pPr>
          <w:hyperlink w:anchor="_Toc40635944" w:history="1">
            <w:r w:rsidR="00FD010C" w:rsidRPr="00C13CBA">
              <w:rPr>
                <w:rStyle w:val="ae"/>
              </w:rPr>
              <w:t>第7章  结束语</w:t>
            </w:r>
            <w:r w:rsidR="00FD010C">
              <w:rPr>
                <w:webHidden/>
              </w:rPr>
              <w:tab/>
            </w:r>
            <w:r w:rsidR="00FD010C">
              <w:rPr>
                <w:webHidden/>
              </w:rPr>
              <w:fldChar w:fldCharType="begin"/>
            </w:r>
            <w:r w:rsidR="00FD010C">
              <w:rPr>
                <w:webHidden/>
              </w:rPr>
              <w:instrText xml:space="preserve"> PAGEREF _Toc40635944 \h </w:instrText>
            </w:r>
            <w:r w:rsidR="00FD010C">
              <w:rPr>
                <w:webHidden/>
              </w:rPr>
            </w:r>
            <w:r w:rsidR="00FD010C">
              <w:rPr>
                <w:webHidden/>
              </w:rPr>
              <w:fldChar w:fldCharType="separate"/>
            </w:r>
            <w:r w:rsidR="00205862">
              <w:rPr>
                <w:webHidden/>
              </w:rPr>
              <w:t>23</w:t>
            </w:r>
            <w:r w:rsidR="00FD010C">
              <w:rPr>
                <w:webHidden/>
              </w:rPr>
              <w:fldChar w:fldCharType="end"/>
            </w:r>
          </w:hyperlink>
        </w:p>
        <w:p w14:paraId="71DAE5EE" w14:textId="1820789B" w:rsidR="00FD010C" w:rsidRDefault="00931CA5">
          <w:pPr>
            <w:pStyle w:val="TOC2"/>
            <w:rPr>
              <w:noProof/>
              <w:kern w:val="2"/>
              <w:sz w:val="21"/>
              <w:szCs w:val="22"/>
            </w:rPr>
          </w:pPr>
          <w:hyperlink w:anchor="_Toc40635945" w:history="1">
            <w:r w:rsidR="00FD010C" w:rsidRPr="00C13CBA">
              <w:rPr>
                <w:rStyle w:val="ae"/>
                <w:rFonts w:ascii="黑体" w:hAnsi="黑体"/>
                <w:noProof/>
              </w:rPr>
              <w:t xml:space="preserve">7.1  </w:t>
            </w:r>
            <w:r w:rsidR="00FD010C" w:rsidRPr="00C13CBA">
              <w:rPr>
                <w:rStyle w:val="ae"/>
                <w:rFonts w:ascii="黑体" w:hAnsi="黑体"/>
                <w:noProof/>
              </w:rPr>
              <w:t>论文工作总结</w:t>
            </w:r>
            <w:r w:rsidR="00FD010C">
              <w:rPr>
                <w:noProof/>
                <w:webHidden/>
              </w:rPr>
              <w:tab/>
            </w:r>
            <w:r w:rsidR="00FD010C">
              <w:rPr>
                <w:noProof/>
                <w:webHidden/>
              </w:rPr>
              <w:fldChar w:fldCharType="begin"/>
            </w:r>
            <w:r w:rsidR="00FD010C">
              <w:rPr>
                <w:noProof/>
                <w:webHidden/>
              </w:rPr>
              <w:instrText xml:space="preserve"> PAGEREF _Toc40635945 \h </w:instrText>
            </w:r>
            <w:r w:rsidR="00FD010C">
              <w:rPr>
                <w:noProof/>
                <w:webHidden/>
              </w:rPr>
            </w:r>
            <w:r w:rsidR="00FD010C">
              <w:rPr>
                <w:noProof/>
                <w:webHidden/>
              </w:rPr>
              <w:fldChar w:fldCharType="separate"/>
            </w:r>
            <w:r w:rsidR="00205862">
              <w:rPr>
                <w:noProof/>
                <w:webHidden/>
              </w:rPr>
              <w:t>23</w:t>
            </w:r>
            <w:r w:rsidR="00FD010C">
              <w:rPr>
                <w:noProof/>
                <w:webHidden/>
              </w:rPr>
              <w:fldChar w:fldCharType="end"/>
            </w:r>
          </w:hyperlink>
        </w:p>
        <w:p w14:paraId="75B3D67E" w14:textId="298FD2B5" w:rsidR="00FD010C" w:rsidRDefault="00931CA5">
          <w:pPr>
            <w:pStyle w:val="TOC2"/>
            <w:rPr>
              <w:noProof/>
              <w:kern w:val="2"/>
              <w:sz w:val="21"/>
              <w:szCs w:val="22"/>
            </w:rPr>
          </w:pPr>
          <w:hyperlink w:anchor="_Toc40635946" w:history="1">
            <w:r w:rsidR="00FD010C" w:rsidRPr="00C13CBA">
              <w:rPr>
                <w:rStyle w:val="ae"/>
                <w:rFonts w:ascii="黑体"/>
                <w:noProof/>
              </w:rPr>
              <w:t xml:space="preserve">7.2  </w:t>
            </w:r>
            <w:r w:rsidR="00FD010C" w:rsidRPr="00C13CBA">
              <w:rPr>
                <w:rStyle w:val="ae"/>
                <w:rFonts w:ascii="黑体"/>
                <w:noProof/>
              </w:rPr>
              <w:t>问题和展望</w:t>
            </w:r>
            <w:r w:rsidR="00FD010C">
              <w:rPr>
                <w:noProof/>
                <w:webHidden/>
              </w:rPr>
              <w:tab/>
            </w:r>
            <w:r w:rsidR="00FD010C">
              <w:rPr>
                <w:noProof/>
                <w:webHidden/>
              </w:rPr>
              <w:fldChar w:fldCharType="begin"/>
            </w:r>
            <w:r w:rsidR="00FD010C">
              <w:rPr>
                <w:noProof/>
                <w:webHidden/>
              </w:rPr>
              <w:instrText xml:space="preserve"> PAGEREF _Toc40635946 \h </w:instrText>
            </w:r>
            <w:r w:rsidR="00FD010C">
              <w:rPr>
                <w:noProof/>
                <w:webHidden/>
              </w:rPr>
            </w:r>
            <w:r w:rsidR="00FD010C">
              <w:rPr>
                <w:noProof/>
                <w:webHidden/>
              </w:rPr>
              <w:fldChar w:fldCharType="separate"/>
            </w:r>
            <w:r w:rsidR="00205862">
              <w:rPr>
                <w:noProof/>
                <w:webHidden/>
              </w:rPr>
              <w:t>23</w:t>
            </w:r>
            <w:r w:rsidR="00FD010C">
              <w:rPr>
                <w:noProof/>
                <w:webHidden/>
              </w:rPr>
              <w:fldChar w:fldCharType="end"/>
            </w:r>
          </w:hyperlink>
        </w:p>
        <w:p w14:paraId="0F388382" w14:textId="35ECC829" w:rsidR="00FD010C" w:rsidRDefault="00931CA5" w:rsidP="00FD010C">
          <w:pPr>
            <w:pStyle w:val="TOC1"/>
            <w:tabs>
              <w:tab w:val="clear" w:pos="1050"/>
            </w:tabs>
            <w:rPr>
              <w:kern w:val="2"/>
              <w:sz w:val="21"/>
              <w:szCs w:val="22"/>
            </w:rPr>
          </w:pPr>
          <w:hyperlink w:anchor="_Toc40635947" w:history="1">
            <w:r w:rsidR="00FD010C" w:rsidRPr="00C13CBA">
              <w:rPr>
                <w:rStyle w:val="ae"/>
              </w:rPr>
              <w:t>参考文献</w:t>
            </w:r>
            <w:r w:rsidR="00FD010C">
              <w:rPr>
                <w:webHidden/>
              </w:rPr>
              <w:tab/>
            </w:r>
            <w:r w:rsidR="00FD010C">
              <w:rPr>
                <w:webHidden/>
              </w:rPr>
              <w:fldChar w:fldCharType="begin"/>
            </w:r>
            <w:r w:rsidR="00FD010C">
              <w:rPr>
                <w:webHidden/>
              </w:rPr>
              <w:instrText xml:space="preserve"> PAGEREF _Toc40635947 \h </w:instrText>
            </w:r>
            <w:r w:rsidR="00FD010C">
              <w:rPr>
                <w:webHidden/>
              </w:rPr>
            </w:r>
            <w:r w:rsidR="00FD010C">
              <w:rPr>
                <w:webHidden/>
              </w:rPr>
              <w:fldChar w:fldCharType="separate"/>
            </w:r>
            <w:r w:rsidR="00205862">
              <w:rPr>
                <w:webHidden/>
              </w:rPr>
              <w:t>24</w:t>
            </w:r>
            <w:r w:rsidR="00FD010C">
              <w:rPr>
                <w:webHidden/>
              </w:rPr>
              <w:fldChar w:fldCharType="end"/>
            </w:r>
          </w:hyperlink>
        </w:p>
        <w:p w14:paraId="0619BCB7" w14:textId="14993234" w:rsidR="00FD010C" w:rsidRDefault="00931CA5" w:rsidP="00FD010C">
          <w:pPr>
            <w:pStyle w:val="TOC1"/>
            <w:tabs>
              <w:tab w:val="clear" w:pos="1050"/>
            </w:tabs>
            <w:rPr>
              <w:kern w:val="2"/>
              <w:sz w:val="21"/>
              <w:szCs w:val="22"/>
            </w:rPr>
          </w:pPr>
          <w:hyperlink w:anchor="_Toc40635948" w:history="1">
            <w:r w:rsidR="00FD010C" w:rsidRPr="00C13CBA">
              <w:rPr>
                <w:rStyle w:val="ae"/>
              </w:rPr>
              <w:t>致    谢</w:t>
            </w:r>
            <w:r w:rsidR="00FD010C">
              <w:rPr>
                <w:webHidden/>
              </w:rPr>
              <w:tab/>
            </w:r>
            <w:r w:rsidR="00FD010C">
              <w:rPr>
                <w:webHidden/>
              </w:rPr>
              <w:fldChar w:fldCharType="begin"/>
            </w:r>
            <w:r w:rsidR="00FD010C">
              <w:rPr>
                <w:webHidden/>
              </w:rPr>
              <w:instrText xml:space="preserve"> PAGEREF _Toc40635948 \h </w:instrText>
            </w:r>
            <w:r w:rsidR="00FD010C">
              <w:rPr>
                <w:webHidden/>
              </w:rPr>
            </w:r>
            <w:r w:rsidR="00FD010C">
              <w:rPr>
                <w:webHidden/>
              </w:rPr>
              <w:fldChar w:fldCharType="separate"/>
            </w:r>
            <w:r w:rsidR="00205862">
              <w:rPr>
                <w:webHidden/>
              </w:rPr>
              <w:t>25</w:t>
            </w:r>
            <w:r w:rsidR="00FD010C">
              <w:rPr>
                <w:webHidden/>
              </w:rPr>
              <w:fldChar w:fldCharType="end"/>
            </w:r>
          </w:hyperlink>
        </w:p>
        <w:p w14:paraId="24696B95" w14:textId="31D67E3C" w:rsidR="00FD010C" w:rsidRDefault="00931CA5" w:rsidP="00FD010C">
          <w:pPr>
            <w:pStyle w:val="TOC1"/>
            <w:tabs>
              <w:tab w:val="clear" w:pos="1050"/>
            </w:tabs>
          </w:pPr>
          <w:hyperlink w:anchor="_Toc40635949" w:history="1">
            <w:r w:rsidR="00FD010C" w:rsidRPr="00C13CBA">
              <w:rPr>
                <w:rStyle w:val="ae"/>
              </w:rPr>
              <w:t>附    录</w:t>
            </w:r>
            <w:r w:rsidR="00FD010C">
              <w:rPr>
                <w:webHidden/>
              </w:rPr>
              <w:tab/>
            </w:r>
            <w:r w:rsidR="00FD010C">
              <w:rPr>
                <w:webHidden/>
              </w:rPr>
              <w:fldChar w:fldCharType="begin"/>
            </w:r>
            <w:r w:rsidR="00FD010C">
              <w:rPr>
                <w:webHidden/>
              </w:rPr>
              <w:instrText xml:space="preserve"> PAGEREF _Toc40635949 \h </w:instrText>
            </w:r>
            <w:r w:rsidR="00FD010C">
              <w:rPr>
                <w:webHidden/>
              </w:rPr>
            </w:r>
            <w:r w:rsidR="00FD010C">
              <w:rPr>
                <w:webHidden/>
              </w:rPr>
              <w:fldChar w:fldCharType="separate"/>
            </w:r>
            <w:r w:rsidR="00205862">
              <w:rPr>
                <w:webHidden/>
              </w:rPr>
              <w:t>26</w:t>
            </w:r>
            <w:r w:rsidR="00FD010C">
              <w:rPr>
                <w:webHidden/>
              </w:rPr>
              <w:fldChar w:fldCharType="end"/>
            </w:r>
          </w:hyperlink>
        </w:p>
        <w:p w14:paraId="4A1886DE" w14:textId="164EBB89" w:rsidR="00ED4AA0" w:rsidRDefault="00931CA5" w:rsidP="00ED4AA0">
          <w:pPr>
            <w:pStyle w:val="TOC1"/>
            <w:tabs>
              <w:tab w:val="clear" w:pos="1050"/>
            </w:tabs>
          </w:pPr>
          <w:hyperlink w:anchor="_Toc40635949" w:history="1">
            <w:r w:rsidR="00ED4AA0">
              <w:rPr>
                <w:rStyle w:val="ae"/>
                <w:rFonts w:hint="eastAsia"/>
              </w:rPr>
              <w:t>外文资料</w:t>
            </w:r>
            <w:r w:rsidR="00ED4AA0">
              <w:rPr>
                <w:webHidden/>
              </w:rPr>
              <w:tab/>
            </w:r>
            <w:r w:rsidR="00ED4AA0">
              <w:rPr>
                <w:webHidden/>
              </w:rPr>
              <w:fldChar w:fldCharType="begin"/>
            </w:r>
            <w:r w:rsidR="00ED4AA0">
              <w:rPr>
                <w:webHidden/>
              </w:rPr>
              <w:instrText xml:space="preserve"> PAGEREF _Toc40635949 \h </w:instrText>
            </w:r>
            <w:r w:rsidR="00ED4AA0">
              <w:rPr>
                <w:webHidden/>
              </w:rPr>
            </w:r>
            <w:r w:rsidR="00ED4AA0">
              <w:rPr>
                <w:webHidden/>
              </w:rPr>
              <w:fldChar w:fldCharType="separate"/>
            </w:r>
            <w:r w:rsidR="00205862">
              <w:rPr>
                <w:webHidden/>
              </w:rPr>
              <w:t>26</w:t>
            </w:r>
            <w:r w:rsidR="00ED4AA0">
              <w:rPr>
                <w:webHidden/>
              </w:rPr>
              <w:fldChar w:fldCharType="end"/>
            </w:r>
          </w:hyperlink>
        </w:p>
        <w:p w14:paraId="13F13B31" w14:textId="0794D3BD" w:rsidR="00ED4AA0" w:rsidRPr="00ED4AA0" w:rsidRDefault="00931CA5" w:rsidP="00ED4AA0">
          <w:pPr>
            <w:pStyle w:val="TOC1"/>
            <w:tabs>
              <w:tab w:val="clear" w:pos="1050"/>
            </w:tabs>
          </w:pPr>
          <w:hyperlink w:anchor="_Toc40635949" w:history="1">
            <w:r w:rsidR="00ED4AA0">
              <w:rPr>
                <w:rStyle w:val="ae"/>
                <w:rFonts w:hint="eastAsia"/>
              </w:rPr>
              <w:t>外文译文</w:t>
            </w:r>
            <w:r w:rsidR="00ED4AA0">
              <w:rPr>
                <w:webHidden/>
              </w:rPr>
              <w:tab/>
            </w:r>
            <w:r w:rsidR="00ED4AA0">
              <w:rPr>
                <w:webHidden/>
              </w:rPr>
              <w:fldChar w:fldCharType="begin"/>
            </w:r>
            <w:r w:rsidR="00ED4AA0">
              <w:rPr>
                <w:webHidden/>
              </w:rPr>
              <w:instrText xml:space="preserve"> PAGEREF _Toc40635949 \h </w:instrText>
            </w:r>
            <w:r w:rsidR="00ED4AA0">
              <w:rPr>
                <w:webHidden/>
              </w:rPr>
            </w:r>
            <w:r w:rsidR="00ED4AA0">
              <w:rPr>
                <w:webHidden/>
              </w:rPr>
              <w:fldChar w:fldCharType="separate"/>
            </w:r>
            <w:r w:rsidR="00205862">
              <w:rPr>
                <w:webHidden/>
              </w:rPr>
              <w:t>26</w:t>
            </w:r>
            <w:r w:rsidR="00ED4AA0">
              <w:rPr>
                <w:webHidden/>
              </w:rPr>
              <w:fldChar w:fldCharType="end"/>
            </w:r>
          </w:hyperlink>
        </w:p>
        <w:p w14:paraId="4D4316D9" w14:textId="7B510852" w:rsidR="00D013A7" w:rsidRPr="00F05DDA" w:rsidRDefault="00FA6355" w:rsidP="00DF7038">
          <w:pPr>
            <w:autoSpaceDE w:val="0"/>
            <w:autoSpaceDN w:val="0"/>
            <w:adjustRightInd w:val="0"/>
            <w:spacing w:line="400" w:lineRule="exact"/>
            <w:jc w:val="left"/>
            <w:rPr>
              <w:rFonts w:ascii="黑体" w:eastAsia="黑体" w:hAnsi="黑体"/>
              <w:sz w:val="24"/>
              <w:szCs w:val="24"/>
            </w:rPr>
            <w:sectPr w:rsidR="00D013A7" w:rsidRPr="00F05DDA" w:rsidSect="00C7780A">
              <w:footerReference w:type="default" r:id="rId11"/>
              <w:pgSz w:w="11906" w:h="16838" w:code="9"/>
              <w:pgMar w:top="1418" w:right="1418" w:bottom="1418" w:left="1418" w:header="851" w:footer="850" w:gutter="0"/>
              <w:pgNumType w:fmt="upperRoman" w:start="1"/>
              <w:cols w:space="425"/>
              <w:docGrid w:linePitch="312"/>
            </w:sectPr>
          </w:pPr>
          <w:r w:rsidRPr="000F644F">
            <w:rPr>
              <w:rFonts w:ascii="宋体" w:eastAsia="宋体" w:hAnsi="宋体"/>
              <w:sz w:val="24"/>
              <w:szCs w:val="24"/>
            </w:rPr>
            <w:fldChar w:fldCharType="end"/>
          </w:r>
          <w:r w:rsidR="00DF7038">
            <w:rPr>
              <w:rFonts w:ascii="黑体" w:eastAsia="黑体" w:hAnsi="黑体"/>
              <w:sz w:val="24"/>
              <w:szCs w:val="24"/>
            </w:rPr>
            <w:t xml:space="preserve"> </w:t>
          </w:r>
        </w:p>
      </w:sdtContent>
    </w:sdt>
    <w:p w14:paraId="21D0716E" w14:textId="77777777" w:rsidR="000E4A72" w:rsidRDefault="00167CE3" w:rsidP="000E4A72">
      <w:pPr>
        <w:pStyle w:val="1"/>
        <w:numPr>
          <w:ilvl w:val="0"/>
          <w:numId w:val="5"/>
        </w:numPr>
        <w:spacing w:beforeLines="0" w:afterLines="0"/>
      </w:pPr>
      <w:r>
        <w:rPr>
          <w:rFonts w:hint="eastAsia"/>
        </w:rPr>
        <w:lastRenderedPageBreak/>
        <w:t xml:space="preserve"> </w:t>
      </w:r>
      <w:bookmarkStart w:id="3" w:name="_Toc40635910"/>
      <w:r w:rsidR="0063694D">
        <w:rPr>
          <w:rFonts w:hint="eastAsia"/>
        </w:rPr>
        <w:t>引言</w:t>
      </w:r>
      <w:bookmarkEnd w:id="3"/>
    </w:p>
    <w:p w14:paraId="549C4055" w14:textId="77777777" w:rsidR="000B2B5C" w:rsidRPr="00B031F9" w:rsidRDefault="00B031F9" w:rsidP="00B031F9">
      <w:pPr>
        <w:pStyle w:val="2"/>
        <w:rPr>
          <w:rFonts w:ascii="黑体" w:hAnsi="黑体"/>
        </w:rPr>
      </w:pPr>
      <w:bookmarkStart w:id="4" w:name="_Toc40635911"/>
      <w:r w:rsidRPr="00B031F9">
        <w:rPr>
          <w:rFonts w:ascii="黑体" w:hAnsi="黑体" w:hint="eastAsia"/>
        </w:rPr>
        <w:t>1.1</w:t>
      </w:r>
      <w:r>
        <w:rPr>
          <w:rFonts w:ascii="黑体" w:hAnsi="黑体" w:hint="eastAsia"/>
        </w:rPr>
        <w:t xml:space="preserve"> </w:t>
      </w:r>
      <w:r w:rsidR="00167CE3">
        <w:rPr>
          <w:rFonts w:ascii="黑体" w:hAnsi="黑体"/>
        </w:rPr>
        <w:t xml:space="preserve"> </w:t>
      </w:r>
      <w:r w:rsidR="0063694D">
        <w:rPr>
          <w:rFonts w:ascii="黑体" w:hAnsi="黑体" w:hint="eastAsia"/>
        </w:rPr>
        <w:t>课题背景</w:t>
      </w:r>
      <w:bookmarkEnd w:id="4"/>
    </w:p>
    <w:p w14:paraId="095CDFA3" w14:textId="77777777" w:rsidR="00C53C6E" w:rsidRPr="00B031F9" w:rsidRDefault="000E4A72" w:rsidP="000E4A72">
      <w:pPr>
        <w:pStyle w:val="3"/>
        <w:ind w:firstLine="482"/>
        <w:rPr>
          <w:rFonts w:ascii="黑体" w:hAnsi="黑体"/>
        </w:rPr>
      </w:pPr>
      <w:bookmarkStart w:id="5" w:name="_Toc40635912"/>
      <w:r w:rsidRPr="00B031F9">
        <w:rPr>
          <w:rFonts w:ascii="黑体" w:hAnsi="黑体" w:hint="eastAsia"/>
        </w:rPr>
        <w:t xml:space="preserve">1.1.1 </w:t>
      </w:r>
      <w:r w:rsidR="00167CE3">
        <w:rPr>
          <w:rFonts w:ascii="黑体" w:hAnsi="黑体"/>
        </w:rPr>
        <w:t xml:space="preserve"> </w:t>
      </w:r>
      <w:r w:rsidR="00DF7038" w:rsidRPr="00DF7038">
        <w:rPr>
          <w:rFonts w:ascii="黑体" w:hAnsi="黑体"/>
        </w:rPr>
        <w:t>神经网络</w:t>
      </w:r>
      <w:r w:rsidR="00DF7038" w:rsidRPr="00DF7038">
        <w:rPr>
          <w:rFonts w:ascii="黑体" w:hAnsi="黑体" w:hint="eastAsia"/>
        </w:rPr>
        <w:t>与深度学习</w:t>
      </w:r>
      <w:bookmarkEnd w:id="5"/>
    </w:p>
    <w:p w14:paraId="4AFC3320" w14:textId="0AF22520" w:rsidR="000E4A72" w:rsidRPr="00743D75" w:rsidRDefault="00743D75" w:rsidP="00FD010C">
      <w:pPr>
        <w:pStyle w:val="a9"/>
        <w:spacing w:line="288" w:lineRule="auto"/>
        <w:ind w:firstLine="480"/>
        <w:rPr>
          <w:rFonts w:asciiTheme="majorEastAsia" w:eastAsiaTheme="majorEastAsia" w:hAnsiTheme="majorEastAsia"/>
          <w:sz w:val="24"/>
          <w:szCs w:val="24"/>
        </w:rPr>
      </w:pPr>
      <w:r>
        <w:rPr>
          <w:rFonts w:asciiTheme="majorEastAsia" w:eastAsiaTheme="majorEastAsia" w:hAnsiTheme="majorEastAsia" w:hint="eastAsia"/>
          <w:sz w:val="24"/>
          <w:szCs w:val="24"/>
        </w:rPr>
        <w:t>在</w:t>
      </w:r>
      <w:r w:rsidRPr="00743D75">
        <w:rPr>
          <w:rFonts w:asciiTheme="majorEastAsia" w:eastAsiaTheme="majorEastAsia" w:hAnsiTheme="majorEastAsia" w:hint="eastAsia"/>
          <w:sz w:val="24"/>
          <w:szCs w:val="24"/>
        </w:rPr>
        <w:t>传统的编程方法中，计算机</w:t>
      </w:r>
      <w:r>
        <w:rPr>
          <w:rFonts w:asciiTheme="majorEastAsia" w:eastAsiaTheme="majorEastAsia" w:hAnsiTheme="majorEastAsia" w:hint="eastAsia"/>
          <w:sz w:val="24"/>
          <w:szCs w:val="24"/>
        </w:rPr>
        <w:t>被告知</w:t>
      </w:r>
      <w:r w:rsidRPr="00743D75">
        <w:rPr>
          <w:rFonts w:asciiTheme="majorEastAsia" w:eastAsiaTheme="majorEastAsia" w:hAnsiTheme="majorEastAsia" w:hint="eastAsia"/>
          <w:sz w:val="24"/>
          <w:szCs w:val="24"/>
        </w:rPr>
        <w:t>如何去做，大问题</w:t>
      </w:r>
      <w:r>
        <w:rPr>
          <w:rFonts w:asciiTheme="majorEastAsia" w:eastAsiaTheme="majorEastAsia" w:hAnsiTheme="majorEastAsia" w:hint="eastAsia"/>
          <w:sz w:val="24"/>
          <w:szCs w:val="24"/>
        </w:rPr>
        <w:t>被</w:t>
      </w:r>
      <w:r w:rsidRPr="00743D75">
        <w:rPr>
          <w:rFonts w:asciiTheme="majorEastAsia" w:eastAsiaTheme="majorEastAsia" w:hAnsiTheme="majorEastAsia" w:hint="eastAsia"/>
          <w:sz w:val="24"/>
          <w:szCs w:val="24"/>
        </w:rPr>
        <w:t>划分为许多小问题，</w:t>
      </w:r>
      <w:r>
        <w:rPr>
          <w:rFonts w:asciiTheme="majorEastAsia" w:eastAsiaTheme="majorEastAsia" w:hAnsiTheme="majorEastAsia" w:hint="eastAsia"/>
          <w:sz w:val="24"/>
          <w:szCs w:val="24"/>
        </w:rPr>
        <w:t>从而</w:t>
      </w:r>
      <w:r w:rsidRPr="00743D75">
        <w:rPr>
          <w:rFonts w:asciiTheme="majorEastAsia" w:eastAsiaTheme="majorEastAsia" w:hAnsiTheme="majorEastAsia" w:hint="eastAsia"/>
          <w:sz w:val="24"/>
          <w:szCs w:val="24"/>
        </w:rPr>
        <w:t>精确地定义了计算机很容易执行的任务。而神经</w:t>
      </w:r>
      <w:r>
        <w:rPr>
          <w:rFonts w:asciiTheme="majorEastAsia" w:eastAsiaTheme="majorEastAsia" w:hAnsiTheme="majorEastAsia" w:hint="eastAsia"/>
          <w:sz w:val="24"/>
          <w:szCs w:val="24"/>
        </w:rPr>
        <w:t>网络使得</w:t>
      </w:r>
      <w:r w:rsidRPr="00743D75">
        <w:rPr>
          <w:rFonts w:asciiTheme="majorEastAsia" w:eastAsiaTheme="majorEastAsia" w:hAnsiTheme="majorEastAsia" w:hint="eastAsia"/>
          <w:sz w:val="24"/>
          <w:szCs w:val="24"/>
        </w:rPr>
        <w:t>计算机</w:t>
      </w:r>
      <w:r>
        <w:rPr>
          <w:rFonts w:asciiTheme="majorEastAsia" w:eastAsiaTheme="majorEastAsia" w:hAnsiTheme="majorEastAsia" w:hint="eastAsia"/>
          <w:sz w:val="24"/>
          <w:szCs w:val="24"/>
        </w:rPr>
        <w:t>不需要被告知</w:t>
      </w:r>
      <w:r w:rsidRPr="00743D75">
        <w:rPr>
          <w:rFonts w:asciiTheme="majorEastAsia" w:eastAsiaTheme="majorEastAsia" w:hAnsiTheme="majorEastAsia" w:hint="eastAsia"/>
          <w:sz w:val="24"/>
          <w:szCs w:val="24"/>
        </w:rPr>
        <w:t>如何处理问题，而是通过从观测数据中学习，计算出的解决方案。</w:t>
      </w:r>
      <w:r w:rsidR="001700AD" w:rsidRPr="00743D75">
        <w:rPr>
          <w:rFonts w:asciiTheme="majorEastAsia" w:eastAsiaTheme="majorEastAsia" w:hAnsiTheme="majorEastAsia" w:hint="eastAsia"/>
          <w:sz w:val="24"/>
          <w:szCs w:val="24"/>
        </w:rPr>
        <w:t>神经网络和深度学习目前提供了针对图像识别，语音识别和自然语言处理领域诸多问题的最佳解决方案</w:t>
      </w:r>
      <w:r w:rsidR="001700AD">
        <w:rPr>
          <w:rFonts w:asciiTheme="majorEastAsia" w:eastAsiaTheme="majorEastAsia" w:hAnsiTheme="majorEastAsia" w:hint="eastAsia"/>
          <w:sz w:val="24"/>
          <w:szCs w:val="24"/>
        </w:rPr>
        <w:t>，并且现在已经有许多比较成熟的网络结构，例如前向反馈网络，卷积神经网络，生成对抗网络，循环神经网络等。每一个</w:t>
      </w:r>
      <w:r w:rsidR="00115370">
        <w:rPr>
          <w:rFonts w:asciiTheme="majorEastAsia" w:eastAsiaTheme="majorEastAsia" w:hAnsiTheme="majorEastAsia" w:hint="eastAsia"/>
          <w:sz w:val="24"/>
          <w:szCs w:val="24"/>
        </w:rPr>
        <w:t>网络都有其所适用的场景，比如卷积神经网络最初是用来做图像处理的，</w:t>
      </w:r>
      <w:r w:rsidR="005E0C2D">
        <w:rPr>
          <w:rFonts w:asciiTheme="majorEastAsia" w:eastAsiaTheme="majorEastAsia" w:hAnsiTheme="majorEastAsia" w:hint="eastAsia"/>
          <w:sz w:val="24"/>
          <w:szCs w:val="24"/>
        </w:rPr>
        <w:t>后面也用在处理其他类型的数据，比较</w:t>
      </w:r>
      <w:r w:rsidR="00605AB5">
        <w:rPr>
          <w:rFonts w:asciiTheme="majorEastAsia" w:eastAsiaTheme="majorEastAsia" w:hAnsiTheme="majorEastAsia" w:hint="eastAsia"/>
          <w:sz w:val="24"/>
          <w:szCs w:val="24"/>
        </w:rPr>
        <w:t>适用</w:t>
      </w:r>
      <w:r w:rsidR="005E0C2D">
        <w:rPr>
          <w:rFonts w:asciiTheme="majorEastAsia" w:eastAsiaTheme="majorEastAsia" w:hAnsiTheme="majorEastAsia" w:hint="eastAsia"/>
          <w:sz w:val="24"/>
          <w:szCs w:val="24"/>
        </w:rPr>
        <w:t>于处理分类问题，而循环神经网络就比较贴近语言模型</w:t>
      </w:r>
      <w:r w:rsidR="00FB17A0">
        <w:rPr>
          <w:rFonts w:asciiTheme="majorEastAsia" w:eastAsiaTheme="majorEastAsia" w:hAnsiTheme="majorEastAsia" w:hint="eastAsia"/>
          <w:sz w:val="24"/>
          <w:szCs w:val="24"/>
        </w:rPr>
        <w:t>，比较适用于处理序列问题。</w:t>
      </w:r>
      <w:r w:rsidR="00E35807">
        <w:rPr>
          <w:rFonts w:asciiTheme="majorEastAsia" w:eastAsiaTheme="majorEastAsia" w:hAnsiTheme="majorEastAsia" w:hint="eastAsia"/>
          <w:sz w:val="24"/>
          <w:szCs w:val="24"/>
        </w:rPr>
        <w:t>本文的目标是通过股票的一系列的历史数据分析来对未来的价格进行预测，因此本文所采用主体的神经网络是循环神经网络，不过</w:t>
      </w:r>
      <w:r w:rsidR="00205862">
        <w:rPr>
          <w:rFonts w:asciiTheme="majorEastAsia" w:eastAsiaTheme="majorEastAsia" w:hAnsiTheme="majorEastAsia" w:hint="eastAsia"/>
          <w:sz w:val="24"/>
          <w:szCs w:val="24"/>
        </w:rPr>
        <w:t>只</w:t>
      </w:r>
      <w:r w:rsidR="00605AB5">
        <w:rPr>
          <w:rFonts w:asciiTheme="majorEastAsia" w:eastAsiaTheme="majorEastAsia" w:hAnsiTheme="majorEastAsia" w:hint="eastAsia"/>
          <w:sz w:val="24"/>
          <w:szCs w:val="24"/>
        </w:rPr>
        <w:t>使用</w:t>
      </w:r>
      <w:r w:rsidR="00E35807">
        <w:rPr>
          <w:rFonts w:asciiTheme="majorEastAsia" w:eastAsiaTheme="majorEastAsia" w:hAnsiTheme="majorEastAsia" w:hint="eastAsia"/>
          <w:sz w:val="24"/>
          <w:szCs w:val="24"/>
        </w:rPr>
        <w:t>普通的循环神经网络</w:t>
      </w:r>
      <w:r w:rsidR="00605AB5">
        <w:rPr>
          <w:rFonts w:asciiTheme="majorEastAsia" w:eastAsiaTheme="majorEastAsia" w:hAnsiTheme="majorEastAsia" w:hint="eastAsia"/>
          <w:sz w:val="24"/>
          <w:szCs w:val="24"/>
        </w:rPr>
        <w:t>会出现这么一个问题-</w:t>
      </w:r>
      <w:r w:rsidR="00E35807">
        <w:rPr>
          <w:rFonts w:asciiTheme="majorEastAsia" w:eastAsiaTheme="majorEastAsia" w:hAnsiTheme="majorEastAsia" w:hint="eastAsia"/>
          <w:sz w:val="24"/>
          <w:szCs w:val="24"/>
        </w:rPr>
        <w:t>无法很好处理远距离依赖，随即便采用GRU网络。GRU也是循环神经网络的一种，和LSTM一样，是为了解决长期记忆和反向传播中的梯度的问题，</w:t>
      </w:r>
      <w:r w:rsidR="00213D72">
        <w:rPr>
          <w:rFonts w:asciiTheme="majorEastAsia" w:eastAsiaTheme="majorEastAsia" w:hAnsiTheme="majorEastAsia" w:hint="eastAsia"/>
          <w:sz w:val="24"/>
          <w:szCs w:val="24"/>
        </w:rPr>
        <w:t>GRU是LSTM的一个变体，</w:t>
      </w:r>
      <w:r w:rsidR="00E35807">
        <w:rPr>
          <w:rFonts w:asciiTheme="majorEastAsia" w:eastAsiaTheme="majorEastAsia" w:hAnsiTheme="majorEastAsia" w:hint="eastAsia"/>
          <w:sz w:val="24"/>
          <w:szCs w:val="24"/>
        </w:rPr>
        <w:t>它们在很多情况下的表现相差无几，但是GRU更容易训练，能够很大程度提高</w:t>
      </w:r>
      <w:r w:rsidR="003D5F05">
        <w:rPr>
          <w:rFonts w:asciiTheme="majorEastAsia" w:eastAsiaTheme="majorEastAsia" w:hAnsiTheme="majorEastAsia" w:hint="eastAsia"/>
          <w:sz w:val="24"/>
          <w:szCs w:val="24"/>
        </w:rPr>
        <w:t>训练的效率。但是</w:t>
      </w:r>
      <w:r w:rsidR="00205862">
        <w:rPr>
          <w:rFonts w:asciiTheme="majorEastAsia" w:eastAsiaTheme="majorEastAsia" w:hAnsiTheme="majorEastAsia" w:hint="eastAsia"/>
          <w:sz w:val="24"/>
          <w:szCs w:val="24"/>
        </w:rPr>
        <w:t>考虑到</w:t>
      </w:r>
      <w:r w:rsidR="003D5F05">
        <w:rPr>
          <w:rFonts w:asciiTheme="majorEastAsia" w:eastAsiaTheme="majorEastAsia" w:hAnsiTheme="majorEastAsia" w:hint="eastAsia"/>
          <w:sz w:val="24"/>
          <w:szCs w:val="24"/>
        </w:rPr>
        <w:t>对于量化交易中假设时间序列的数据中存在特定的模式，由此可以关联到图片</w:t>
      </w:r>
      <w:r w:rsidR="00205862">
        <w:rPr>
          <w:rFonts w:asciiTheme="majorEastAsia" w:eastAsiaTheme="majorEastAsia" w:hAnsiTheme="majorEastAsia" w:hint="eastAsia"/>
          <w:sz w:val="24"/>
          <w:szCs w:val="24"/>
        </w:rPr>
        <w:t>像素点上</w:t>
      </w:r>
      <w:r w:rsidR="003D5F05">
        <w:rPr>
          <w:rFonts w:asciiTheme="majorEastAsia" w:eastAsiaTheme="majorEastAsia" w:hAnsiTheme="majorEastAsia" w:hint="eastAsia"/>
          <w:sz w:val="24"/>
          <w:szCs w:val="24"/>
        </w:rPr>
        <w:t>的特征，这可以理解为时间维度上的局部相关性，便可以通过CNN把潜在的模式</w:t>
      </w:r>
      <w:r w:rsidR="00915FB3">
        <w:rPr>
          <w:rFonts w:asciiTheme="majorEastAsia" w:eastAsiaTheme="majorEastAsia" w:hAnsiTheme="majorEastAsia" w:hint="eastAsia"/>
          <w:sz w:val="24"/>
          <w:szCs w:val="24"/>
        </w:rPr>
        <w:t>提取出来，因此本文将CNN与GRU结合在一起进行模型的搭建。</w:t>
      </w:r>
    </w:p>
    <w:p w14:paraId="48423455" w14:textId="77777777" w:rsidR="000E4A72" w:rsidRPr="0063694D" w:rsidRDefault="0063694D" w:rsidP="0063694D">
      <w:pPr>
        <w:pStyle w:val="3"/>
        <w:ind w:firstLine="482"/>
        <w:rPr>
          <w:rFonts w:ascii="黑体" w:hAnsi="黑体"/>
        </w:rPr>
      </w:pPr>
      <w:bookmarkStart w:id="6" w:name="_Toc40635913"/>
      <w:r w:rsidRPr="00B031F9">
        <w:rPr>
          <w:rFonts w:ascii="黑体" w:hAnsi="黑体" w:hint="eastAsia"/>
        </w:rPr>
        <w:t>1.1.</w:t>
      </w:r>
      <w:r>
        <w:rPr>
          <w:rFonts w:ascii="黑体" w:hAnsi="黑体" w:hint="eastAsia"/>
        </w:rPr>
        <w:t>2</w:t>
      </w:r>
      <w:r w:rsidRPr="00B031F9">
        <w:rPr>
          <w:rFonts w:ascii="黑体" w:hAnsi="黑体" w:hint="eastAsia"/>
        </w:rPr>
        <w:t xml:space="preserve"> </w:t>
      </w:r>
      <w:r w:rsidR="00167CE3">
        <w:rPr>
          <w:rFonts w:ascii="黑体" w:hAnsi="黑体"/>
        </w:rPr>
        <w:t xml:space="preserve"> </w:t>
      </w:r>
      <w:r w:rsidR="00DF7038">
        <w:rPr>
          <w:rFonts w:ascii="黑体" w:hAnsi="黑体" w:hint="eastAsia"/>
        </w:rPr>
        <w:t>量化</w:t>
      </w:r>
      <w:r w:rsidR="00743D75">
        <w:rPr>
          <w:rFonts w:ascii="黑体" w:hAnsi="黑体" w:hint="eastAsia"/>
        </w:rPr>
        <w:t>投资</w:t>
      </w:r>
      <w:bookmarkEnd w:id="6"/>
    </w:p>
    <w:p w14:paraId="2EDE7553" w14:textId="32B21268" w:rsidR="00A20770" w:rsidRPr="00891466" w:rsidRDefault="00915FB3" w:rsidP="00FD010C">
      <w:pPr>
        <w:autoSpaceDE w:val="0"/>
        <w:autoSpaceDN w:val="0"/>
        <w:adjustRightInd w:val="0"/>
        <w:spacing w:line="288" w:lineRule="auto"/>
        <w:ind w:firstLineChars="200" w:firstLine="480"/>
        <w:rPr>
          <w:rFonts w:ascii="宋体" w:eastAsia="宋体" w:hAnsi="宋体" w:cs="瀹嬩綋"/>
          <w:kern w:val="0"/>
          <w:sz w:val="24"/>
          <w:szCs w:val="24"/>
        </w:rPr>
      </w:pPr>
      <w:r w:rsidRPr="00891466">
        <w:rPr>
          <w:rFonts w:ascii="宋体" w:eastAsia="宋体" w:hAnsi="宋体" w:cs="瀹嬩綋"/>
          <w:kern w:val="0"/>
          <w:sz w:val="24"/>
          <w:szCs w:val="24"/>
        </w:rPr>
        <w:t>通过</w:t>
      </w:r>
      <w:r w:rsidR="00605AB5">
        <w:rPr>
          <w:rFonts w:ascii="宋体" w:eastAsia="宋体" w:hAnsi="宋体" w:cs="瀹嬩綋" w:hint="eastAsia"/>
          <w:kern w:val="0"/>
          <w:sz w:val="24"/>
          <w:szCs w:val="24"/>
        </w:rPr>
        <w:t>使用</w:t>
      </w:r>
      <w:r w:rsidR="008C0CEC" w:rsidRPr="00891466">
        <w:rPr>
          <w:rFonts w:ascii="宋体" w:eastAsia="宋体" w:hAnsi="宋体" w:cs="瀹嬩綋"/>
          <w:kern w:val="0"/>
          <w:sz w:val="24"/>
          <w:szCs w:val="24"/>
        </w:rPr>
        <w:t>计算机程序</w:t>
      </w:r>
      <w:r w:rsidR="008C0CEC" w:rsidRPr="00891466">
        <w:rPr>
          <w:rFonts w:ascii="宋体" w:eastAsia="宋体" w:hAnsi="宋体" w:cs="瀹嬩綋" w:hint="eastAsia"/>
          <w:kern w:val="0"/>
          <w:sz w:val="24"/>
          <w:szCs w:val="24"/>
        </w:rPr>
        <w:t>化的方式</w:t>
      </w:r>
      <w:r w:rsidR="008C0CEC">
        <w:rPr>
          <w:rFonts w:ascii="宋体" w:eastAsia="宋体" w:hAnsi="宋体" w:cs="瀹嬩綋" w:hint="eastAsia"/>
          <w:kern w:val="0"/>
          <w:sz w:val="24"/>
          <w:szCs w:val="24"/>
        </w:rPr>
        <w:t>以及</w:t>
      </w:r>
      <w:r w:rsidRPr="00891466">
        <w:rPr>
          <w:rFonts w:ascii="宋体" w:eastAsia="宋体" w:hAnsi="宋体" w:cs="瀹嬩綋"/>
          <w:kern w:val="0"/>
          <w:sz w:val="24"/>
          <w:szCs w:val="24"/>
        </w:rPr>
        <w:t>数量化</w:t>
      </w:r>
      <w:r w:rsidRPr="00891466">
        <w:rPr>
          <w:rFonts w:ascii="宋体" w:eastAsia="宋体" w:hAnsi="宋体" w:cs="瀹嬩綋" w:hint="eastAsia"/>
          <w:kern w:val="0"/>
          <w:sz w:val="24"/>
          <w:szCs w:val="24"/>
        </w:rPr>
        <w:t>的</w:t>
      </w:r>
      <w:r w:rsidRPr="00891466">
        <w:rPr>
          <w:rFonts w:ascii="宋体" w:eastAsia="宋体" w:hAnsi="宋体" w:cs="瀹嬩綋"/>
          <w:kern w:val="0"/>
          <w:sz w:val="24"/>
          <w:szCs w:val="24"/>
        </w:rPr>
        <w:t>方式</w:t>
      </w:r>
      <w:r w:rsidR="008C0CEC">
        <w:rPr>
          <w:rFonts w:ascii="宋体" w:eastAsia="宋体" w:hAnsi="宋体" w:cs="瀹嬩綋" w:hint="eastAsia"/>
          <w:kern w:val="0"/>
          <w:sz w:val="24"/>
          <w:szCs w:val="24"/>
        </w:rPr>
        <w:t>来</w:t>
      </w:r>
      <w:r w:rsidR="00931CA5">
        <w:rPr>
          <w:rFonts w:ascii="宋体" w:eastAsia="宋体" w:hAnsi="宋体" w:cs="瀹嬩綋" w:hint="eastAsia"/>
          <w:kern w:val="0"/>
          <w:sz w:val="24"/>
          <w:szCs w:val="24"/>
        </w:rPr>
        <w:t>在市场</w:t>
      </w:r>
      <w:r w:rsidR="008C0CEC">
        <w:rPr>
          <w:rFonts w:ascii="宋体" w:eastAsia="宋体" w:hAnsi="宋体" w:cs="瀹嬩綋" w:hint="eastAsia"/>
          <w:kern w:val="0"/>
          <w:sz w:val="24"/>
          <w:szCs w:val="24"/>
        </w:rPr>
        <w:t>进行</w:t>
      </w:r>
      <w:r w:rsidR="00931CA5">
        <w:rPr>
          <w:rFonts w:ascii="宋体" w:eastAsia="宋体" w:hAnsi="宋体" w:cs="瀹嬩綋" w:hint="eastAsia"/>
          <w:kern w:val="0"/>
          <w:sz w:val="24"/>
          <w:szCs w:val="24"/>
        </w:rPr>
        <w:t>股票或者期货期权</w:t>
      </w:r>
      <w:r w:rsidR="008C0CEC">
        <w:rPr>
          <w:rFonts w:ascii="宋体" w:eastAsia="宋体" w:hAnsi="宋体" w:cs="瀹嬩綋" w:hint="eastAsia"/>
          <w:kern w:val="0"/>
          <w:sz w:val="24"/>
          <w:szCs w:val="24"/>
        </w:rPr>
        <w:t>买卖</w:t>
      </w:r>
      <w:r w:rsidRPr="00891466">
        <w:rPr>
          <w:rFonts w:ascii="宋体" w:eastAsia="宋体" w:hAnsi="宋体" w:cs="瀹嬩綋"/>
          <w:kern w:val="0"/>
          <w:sz w:val="24"/>
          <w:szCs w:val="24"/>
        </w:rPr>
        <w:t>，以获取</w:t>
      </w:r>
      <w:r w:rsidR="008C0CEC">
        <w:rPr>
          <w:rFonts w:ascii="宋体" w:eastAsia="宋体" w:hAnsi="宋体" w:cs="瀹嬩綋" w:hint="eastAsia"/>
          <w:kern w:val="0"/>
          <w:sz w:val="24"/>
          <w:szCs w:val="24"/>
        </w:rPr>
        <w:t>与</w:t>
      </w:r>
      <w:r w:rsidR="00931CA5">
        <w:rPr>
          <w:rFonts w:ascii="宋体" w:eastAsia="宋体" w:hAnsi="宋体" w:cs="瀹嬩綋" w:hint="eastAsia"/>
          <w:kern w:val="0"/>
          <w:sz w:val="24"/>
          <w:szCs w:val="24"/>
        </w:rPr>
        <w:t>个人承受</w:t>
      </w:r>
      <w:r w:rsidR="008C0CEC">
        <w:rPr>
          <w:rFonts w:ascii="宋体" w:eastAsia="宋体" w:hAnsi="宋体" w:cs="瀹嬩綋" w:hint="eastAsia"/>
          <w:kern w:val="0"/>
          <w:sz w:val="24"/>
          <w:szCs w:val="24"/>
        </w:rPr>
        <w:t>风险相当的收益</w:t>
      </w:r>
      <w:r w:rsidRPr="00891466">
        <w:rPr>
          <w:rFonts w:ascii="宋体" w:eastAsia="宋体" w:hAnsi="宋体" w:cs="瀹嬩綋"/>
          <w:kern w:val="0"/>
          <w:sz w:val="24"/>
          <w:szCs w:val="24"/>
        </w:rPr>
        <w:t>的交易方式</w:t>
      </w:r>
      <w:r w:rsidR="00605AB5">
        <w:rPr>
          <w:rFonts w:ascii="宋体" w:eastAsia="宋体" w:hAnsi="宋体" w:cs="瀹嬩綋" w:hint="eastAsia"/>
          <w:kern w:val="0"/>
          <w:sz w:val="24"/>
          <w:szCs w:val="24"/>
        </w:rPr>
        <w:t>，这就是</w:t>
      </w:r>
      <w:r w:rsidR="00605AB5" w:rsidRPr="00891466">
        <w:rPr>
          <w:rFonts w:ascii="宋体" w:eastAsia="宋体" w:hAnsi="宋体" w:cs="瀹嬩綋"/>
          <w:kern w:val="0"/>
          <w:sz w:val="24"/>
          <w:szCs w:val="24"/>
        </w:rPr>
        <w:t>量化投资</w:t>
      </w:r>
      <w:r w:rsidR="00605AB5">
        <w:rPr>
          <w:rFonts w:ascii="宋体" w:eastAsia="宋体" w:hAnsi="宋体" w:cs="瀹嬩綋" w:hint="eastAsia"/>
          <w:kern w:val="0"/>
          <w:sz w:val="24"/>
          <w:szCs w:val="24"/>
        </w:rPr>
        <w:t>的定义</w:t>
      </w:r>
      <w:r w:rsidRPr="00891466">
        <w:rPr>
          <w:rFonts w:ascii="宋体" w:eastAsia="宋体" w:hAnsi="宋体" w:cs="瀹嬩綋"/>
          <w:kern w:val="0"/>
          <w:sz w:val="24"/>
          <w:szCs w:val="24"/>
        </w:rPr>
        <w:t>。</w:t>
      </w:r>
      <w:r w:rsidR="00250B22" w:rsidRPr="00891466">
        <w:rPr>
          <w:rFonts w:ascii="宋体" w:eastAsia="宋体" w:hAnsi="宋体" w:cs="瀹嬩綋" w:hint="eastAsia"/>
          <w:kern w:val="0"/>
          <w:sz w:val="24"/>
          <w:szCs w:val="24"/>
        </w:rPr>
        <w:t>量化投资这一方式在国外的发展已经有许多年的历史，因为其是借助数学，物理学，几何学，心理学甚至仿生学的知识，通过建立模型，进行估值，择时以及选股，所以使得投资业绩稳定，市场规模和份额不断扩大，得到了越来越多投资者的认可。西蒙斯是量化投资界的</w:t>
      </w:r>
      <w:r w:rsidR="00D90FF0" w:rsidRPr="00891466">
        <w:rPr>
          <w:rFonts w:ascii="宋体" w:eastAsia="宋体" w:hAnsi="宋体" w:cs="瀹嬩綋" w:hint="eastAsia"/>
          <w:kern w:val="0"/>
          <w:sz w:val="24"/>
          <w:szCs w:val="24"/>
        </w:rPr>
        <w:t>创奇人物，号称是最能赚钱的基金经纪人，在20年中创造了年均净回报率高达35%的惊人数据。</w:t>
      </w:r>
      <w:r w:rsidR="00931CA5">
        <w:rPr>
          <w:rFonts w:ascii="宋体" w:eastAsia="宋体" w:hAnsi="宋体" w:cs="瀹嬩綋" w:hint="eastAsia"/>
          <w:kern w:val="0"/>
          <w:sz w:val="24"/>
          <w:szCs w:val="24"/>
        </w:rPr>
        <w:t>今天，人工智能和机器学习的技术逐渐成熟，越来越多的投资者都不断的加入到量化投资的这个领域当中。</w:t>
      </w:r>
    </w:p>
    <w:p w14:paraId="2747BFD4" w14:textId="0D054997" w:rsidR="00D90FF0" w:rsidRDefault="00D90FF0" w:rsidP="00FD010C">
      <w:pPr>
        <w:autoSpaceDE w:val="0"/>
        <w:autoSpaceDN w:val="0"/>
        <w:adjustRightInd w:val="0"/>
        <w:spacing w:line="288" w:lineRule="auto"/>
        <w:ind w:firstLineChars="200" w:firstLine="480"/>
        <w:rPr>
          <w:rFonts w:ascii="Times New Roman" w:eastAsia="宋体" w:hAnsi="Times New Roman"/>
          <w:sz w:val="24"/>
          <w:szCs w:val="24"/>
        </w:rPr>
      </w:pPr>
      <w:r w:rsidRPr="00891466">
        <w:rPr>
          <w:rFonts w:ascii="宋体" w:eastAsia="宋体" w:hAnsi="宋体" w:cs="Arial"/>
          <w:color w:val="333333"/>
          <w:sz w:val="24"/>
          <w:szCs w:val="24"/>
          <w:shd w:val="clear" w:color="auto" w:fill="FFFFFF"/>
        </w:rPr>
        <w:t>量化投资技术几乎覆盖了</w:t>
      </w:r>
      <w:r w:rsidR="008C0CEC">
        <w:rPr>
          <w:rFonts w:ascii="宋体" w:eastAsia="宋体" w:hAnsi="宋体" w:cs="Arial" w:hint="eastAsia"/>
          <w:color w:val="333333"/>
          <w:sz w:val="24"/>
          <w:szCs w:val="24"/>
          <w:shd w:val="clear" w:color="auto" w:fill="FFFFFF"/>
        </w:rPr>
        <w:t>金融</w:t>
      </w:r>
      <w:r w:rsidRPr="00891466">
        <w:rPr>
          <w:rFonts w:ascii="宋体" w:eastAsia="宋体" w:hAnsi="宋体" w:cs="Arial"/>
          <w:color w:val="333333"/>
          <w:sz w:val="24"/>
          <w:szCs w:val="24"/>
          <w:shd w:val="clear" w:color="auto" w:fill="FFFFFF"/>
        </w:rPr>
        <w:t>投资的全过程，包括量化选股、量化择时、</w:t>
      </w:r>
      <w:r w:rsidR="008C0CEC" w:rsidRPr="00891466">
        <w:rPr>
          <w:rFonts w:ascii="宋体" w:eastAsia="宋体" w:hAnsi="宋体" w:cs="Arial"/>
          <w:color w:val="333333"/>
          <w:sz w:val="24"/>
          <w:szCs w:val="24"/>
          <w:shd w:val="clear" w:color="auto" w:fill="FFFFFF"/>
        </w:rPr>
        <w:t>资产配置</w:t>
      </w:r>
      <w:r w:rsidR="008C0CEC">
        <w:rPr>
          <w:rFonts w:ascii="宋体" w:eastAsia="宋体" w:hAnsi="宋体" w:cs="Arial" w:hint="eastAsia"/>
          <w:color w:val="333333"/>
          <w:sz w:val="24"/>
          <w:szCs w:val="24"/>
          <w:shd w:val="clear" w:color="auto" w:fill="FFFFFF"/>
        </w:rPr>
        <w:t>、</w:t>
      </w:r>
      <w:r w:rsidRPr="00891466">
        <w:rPr>
          <w:rFonts w:ascii="宋体" w:eastAsia="宋体" w:hAnsi="宋体" w:cs="Arial"/>
          <w:color w:val="333333"/>
          <w:sz w:val="24"/>
          <w:szCs w:val="24"/>
          <w:shd w:val="clear" w:color="auto" w:fill="FFFFFF"/>
        </w:rPr>
        <w:t>股指期货套利、商品期货套利、统计套利、算法交易</w:t>
      </w:r>
      <w:r w:rsidR="008C0CEC">
        <w:rPr>
          <w:rFonts w:ascii="宋体" w:eastAsia="宋体" w:hAnsi="宋体" w:cs="Arial" w:hint="eastAsia"/>
          <w:color w:val="333333"/>
          <w:sz w:val="24"/>
          <w:szCs w:val="24"/>
          <w:shd w:val="clear" w:color="auto" w:fill="FFFFFF"/>
        </w:rPr>
        <w:t>、</w:t>
      </w:r>
      <w:r w:rsidRPr="00891466">
        <w:rPr>
          <w:rFonts w:ascii="宋体" w:eastAsia="宋体" w:hAnsi="宋体" w:cs="Arial"/>
          <w:color w:val="333333"/>
          <w:sz w:val="24"/>
          <w:szCs w:val="24"/>
          <w:shd w:val="clear" w:color="auto" w:fill="FFFFFF"/>
        </w:rPr>
        <w:t>风险控制等。</w:t>
      </w:r>
      <w:r w:rsidR="00926710" w:rsidRPr="00891466">
        <w:rPr>
          <w:rFonts w:ascii="宋体" w:eastAsia="宋体" w:hAnsi="宋体" w:cs="Arial" w:hint="eastAsia"/>
          <w:color w:val="333333"/>
          <w:sz w:val="24"/>
          <w:szCs w:val="24"/>
          <w:shd w:val="clear" w:color="auto" w:fill="FFFFFF"/>
        </w:rPr>
        <w:t>机器学习在投资的全过程也发挥着很大的作用。在量化选股的过程中，投资者可以挖掘公司的</w:t>
      </w:r>
      <w:r w:rsidR="00205862">
        <w:rPr>
          <w:rFonts w:ascii="宋体" w:eastAsia="宋体" w:hAnsi="宋体" w:cs="Arial" w:hint="eastAsia"/>
          <w:color w:val="333333"/>
          <w:sz w:val="24"/>
          <w:szCs w:val="24"/>
          <w:shd w:val="clear" w:color="auto" w:fill="FFFFFF"/>
        </w:rPr>
        <w:t>基本的</w:t>
      </w:r>
      <w:r w:rsidR="00926710" w:rsidRPr="00891466">
        <w:rPr>
          <w:rFonts w:ascii="宋体" w:eastAsia="宋体" w:hAnsi="宋体" w:cs="Arial" w:hint="eastAsia"/>
          <w:color w:val="333333"/>
          <w:sz w:val="24"/>
          <w:szCs w:val="24"/>
          <w:shd w:val="clear" w:color="auto" w:fill="FFFFFF"/>
        </w:rPr>
        <w:t>信息和历史交易信息，对公司的进行估值，或通过建立模型来对公司未来的趋势进行预测来判断某个公式是否值得买入。在量化择时的过程中，因为众多的研究表明我国股市的股</w:t>
      </w:r>
      <w:r w:rsidR="00926710" w:rsidRPr="00891466">
        <w:rPr>
          <w:rFonts w:ascii="宋体" w:eastAsia="宋体" w:hAnsi="宋体" w:cs="Arial" w:hint="eastAsia"/>
          <w:color w:val="333333"/>
          <w:sz w:val="24"/>
          <w:szCs w:val="24"/>
          <w:shd w:val="clear" w:color="auto" w:fill="FFFFFF"/>
        </w:rPr>
        <w:lastRenderedPageBreak/>
        <w:t>价波动不是完全随机的，</w:t>
      </w:r>
      <w:r w:rsidR="00B16B7C" w:rsidRPr="00891466">
        <w:rPr>
          <w:rFonts w:ascii="宋体" w:eastAsia="宋体" w:hAnsi="宋体" w:cs="Arial" w:hint="eastAsia"/>
          <w:color w:val="333333"/>
          <w:sz w:val="24"/>
          <w:szCs w:val="24"/>
          <w:shd w:val="clear" w:color="auto" w:fill="FFFFFF"/>
        </w:rPr>
        <w:t>其</w:t>
      </w:r>
      <w:r w:rsidR="008C0CEC">
        <w:rPr>
          <w:rFonts w:ascii="宋体" w:eastAsia="宋体" w:hAnsi="宋体" w:cs="Arial" w:hint="eastAsia"/>
          <w:color w:val="333333"/>
          <w:sz w:val="24"/>
          <w:szCs w:val="24"/>
          <w:shd w:val="clear" w:color="auto" w:fill="FFFFFF"/>
        </w:rPr>
        <w:t>背后可能隐藏某种</w:t>
      </w:r>
      <w:r w:rsidR="00B16B7C" w:rsidRPr="00891466">
        <w:rPr>
          <w:rFonts w:ascii="宋体" w:eastAsia="宋体" w:hAnsi="宋体" w:cs="Arial" w:hint="eastAsia"/>
          <w:color w:val="333333"/>
          <w:sz w:val="24"/>
          <w:szCs w:val="24"/>
          <w:shd w:val="clear" w:color="auto" w:fill="FFFFFF"/>
        </w:rPr>
        <w:t>确定的机制，</w:t>
      </w:r>
      <w:r w:rsidR="00926710" w:rsidRPr="00891466">
        <w:rPr>
          <w:rFonts w:ascii="宋体" w:eastAsia="宋体" w:hAnsi="宋体" w:cs="Arial" w:hint="eastAsia"/>
          <w:color w:val="333333"/>
          <w:sz w:val="24"/>
          <w:szCs w:val="24"/>
          <w:shd w:val="clear" w:color="auto" w:fill="FFFFFF"/>
        </w:rPr>
        <w:t>否定了随机游走的假说</w:t>
      </w:r>
      <w:r w:rsidR="00B16B7C" w:rsidRPr="00891466">
        <w:rPr>
          <w:rFonts w:ascii="宋体" w:eastAsia="宋体" w:hAnsi="宋体" w:cs="Arial" w:hint="eastAsia"/>
          <w:color w:val="333333"/>
          <w:sz w:val="24"/>
          <w:szCs w:val="24"/>
          <w:shd w:val="clear" w:color="auto" w:fill="FFFFFF"/>
        </w:rPr>
        <w:t>，便既可以通过机器学习来进行相关的预测</w:t>
      </w:r>
      <w:r w:rsidR="00931CA5">
        <w:rPr>
          <w:rFonts w:ascii="宋体" w:eastAsia="宋体" w:hAnsi="宋体" w:cs="Arial" w:hint="eastAsia"/>
          <w:color w:val="333333"/>
          <w:sz w:val="24"/>
          <w:szCs w:val="24"/>
          <w:shd w:val="clear" w:color="auto" w:fill="FFFFFF"/>
        </w:rPr>
        <w:t>，使得投资者能够在最合适的时间进行一系列的买卖操作</w:t>
      </w:r>
      <w:r w:rsidR="00B16B7C" w:rsidRPr="00891466">
        <w:rPr>
          <w:rFonts w:ascii="宋体" w:eastAsia="宋体" w:hAnsi="宋体" w:cs="Arial" w:hint="eastAsia"/>
          <w:color w:val="333333"/>
          <w:sz w:val="24"/>
          <w:szCs w:val="24"/>
          <w:shd w:val="clear" w:color="auto" w:fill="FFFFFF"/>
        </w:rPr>
        <w:t>。</w:t>
      </w:r>
      <w:r w:rsidR="00931CA5">
        <w:rPr>
          <w:rFonts w:ascii="宋体" w:eastAsia="宋体" w:hAnsi="宋体" w:cs="Arial" w:hint="eastAsia"/>
          <w:color w:val="333333"/>
          <w:sz w:val="24"/>
          <w:szCs w:val="24"/>
          <w:shd w:val="clear" w:color="auto" w:fill="FFFFFF"/>
        </w:rPr>
        <w:t>在风险控制的过程中，由于股票种类不同，存在高收益高风险的股票也</w:t>
      </w:r>
      <w:proofErr w:type="gramStart"/>
      <w:r w:rsidR="00931CA5">
        <w:rPr>
          <w:rFonts w:ascii="宋体" w:eastAsia="宋体" w:hAnsi="宋体" w:cs="Arial" w:hint="eastAsia"/>
          <w:color w:val="333333"/>
          <w:sz w:val="24"/>
          <w:szCs w:val="24"/>
          <w:shd w:val="clear" w:color="auto" w:fill="FFFFFF"/>
        </w:rPr>
        <w:t>存在低</w:t>
      </w:r>
      <w:proofErr w:type="gramEnd"/>
      <w:r w:rsidR="007C705F">
        <w:rPr>
          <w:rFonts w:ascii="宋体" w:eastAsia="宋体" w:hAnsi="宋体" w:cs="Arial" w:hint="eastAsia"/>
          <w:color w:val="333333"/>
          <w:sz w:val="24"/>
          <w:szCs w:val="24"/>
          <w:shd w:val="clear" w:color="auto" w:fill="FFFFFF"/>
        </w:rPr>
        <w:t>收益</w:t>
      </w:r>
      <w:r w:rsidR="00931CA5">
        <w:rPr>
          <w:rFonts w:ascii="宋体" w:eastAsia="宋体" w:hAnsi="宋体" w:cs="Arial" w:hint="eastAsia"/>
          <w:color w:val="333333"/>
          <w:sz w:val="24"/>
          <w:szCs w:val="24"/>
          <w:shd w:val="clear" w:color="auto" w:fill="FFFFFF"/>
        </w:rPr>
        <w:t>低风险的股票，并且每个股票随着指数的变化不尽相同，投资者可对自己的风险喜好进行评估，然后通过计算机来使得自己的资产配置的总风险达到</w:t>
      </w:r>
      <w:r w:rsidR="007C705F">
        <w:rPr>
          <w:rFonts w:ascii="宋体" w:eastAsia="宋体" w:hAnsi="宋体" w:cs="Arial" w:hint="eastAsia"/>
          <w:color w:val="333333"/>
          <w:sz w:val="24"/>
          <w:szCs w:val="24"/>
          <w:shd w:val="clear" w:color="auto" w:fill="FFFFFF"/>
        </w:rPr>
        <w:t>投资者自己的目标</w:t>
      </w:r>
      <w:r w:rsidR="00931CA5">
        <w:rPr>
          <w:rFonts w:ascii="宋体" w:eastAsia="宋体" w:hAnsi="宋体" w:cs="Arial" w:hint="eastAsia"/>
          <w:color w:val="333333"/>
          <w:sz w:val="24"/>
          <w:szCs w:val="24"/>
          <w:shd w:val="clear" w:color="auto" w:fill="FFFFFF"/>
        </w:rPr>
        <w:t>。</w:t>
      </w:r>
      <w:r w:rsidR="00B16B7C" w:rsidRPr="00891466">
        <w:rPr>
          <w:rFonts w:ascii="宋体" w:eastAsia="宋体" w:hAnsi="宋体" w:hint="eastAsia"/>
          <w:sz w:val="24"/>
          <w:szCs w:val="24"/>
        </w:rPr>
        <w:t>量化投资把投资方法与计算机科学技术，数学模型完美融合在一起，使得投资者能够</w:t>
      </w:r>
      <w:r w:rsidR="00B16B7C" w:rsidRPr="00891466">
        <w:rPr>
          <w:rFonts w:ascii="宋体" w:eastAsia="宋体" w:hAnsi="宋体"/>
          <w:sz w:val="24"/>
          <w:szCs w:val="24"/>
        </w:rPr>
        <w:t>采用</w:t>
      </w:r>
      <w:r w:rsidR="00B16B7C" w:rsidRPr="00891466">
        <w:rPr>
          <w:rFonts w:ascii="宋体" w:eastAsia="宋体" w:hAnsi="宋体" w:hint="eastAsia"/>
          <w:sz w:val="24"/>
          <w:szCs w:val="24"/>
        </w:rPr>
        <w:t>准确</w:t>
      </w:r>
      <w:r w:rsidR="00B16B7C" w:rsidRPr="00891466">
        <w:rPr>
          <w:rFonts w:ascii="宋体" w:eastAsia="宋体" w:hAnsi="宋体"/>
          <w:sz w:val="24"/>
          <w:szCs w:val="24"/>
        </w:rPr>
        <w:t>的数学模型</w:t>
      </w:r>
      <w:r w:rsidR="007C705F">
        <w:rPr>
          <w:rFonts w:ascii="宋体" w:eastAsia="宋体" w:hAnsi="宋体" w:hint="eastAsia"/>
          <w:sz w:val="24"/>
          <w:szCs w:val="24"/>
        </w:rPr>
        <w:t>和庞大的数据</w:t>
      </w:r>
      <w:r w:rsidR="00B16B7C" w:rsidRPr="00891466">
        <w:rPr>
          <w:rFonts w:ascii="宋体" w:eastAsia="宋体" w:hAnsi="宋体" w:hint="eastAsia"/>
          <w:sz w:val="24"/>
          <w:szCs w:val="24"/>
        </w:rPr>
        <w:t>，而不是自己的个人经验以及</w:t>
      </w:r>
      <w:r w:rsidR="00B16B7C" w:rsidRPr="00891466">
        <w:rPr>
          <w:rFonts w:ascii="宋体" w:eastAsia="宋体" w:hAnsi="宋体"/>
          <w:sz w:val="24"/>
          <w:szCs w:val="24"/>
        </w:rPr>
        <w:t>主观</w:t>
      </w:r>
      <w:r w:rsidR="00B16B7C" w:rsidRPr="00891466">
        <w:rPr>
          <w:rFonts w:ascii="宋体" w:eastAsia="宋体" w:hAnsi="宋体" w:hint="eastAsia"/>
          <w:sz w:val="24"/>
          <w:szCs w:val="24"/>
        </w:rPr>
        <w:t>的</w:t>
      </w:r>
      <w:r w:rsidR="00B16B7C" w:rsidRPr="00891466">
        <w:rPr>
          <w:rFonts w:ascii="宋体" w:eastAsia="宋体" w:hAnsi="宋体"/>
          <w:sz w:val="24"/>
          <w:szCs w:val="24"/>
        </w:rPr>
        <w:t>判断</w:t>
      </w:r>
      <w:r w:rsidR="00B16B7C" w:rsidRPr="00891466">
        <w:rPr>
          <w:rFonts w:ascii="宋体" w:eastAsia="宋体" w:hAnsi="宋体" w:hint="eastAsia"/>
          <w:sz w:val="24"/>
          <w:szCs w:val="24"/>
        </w:rPr>
        <w:t>，通过</w:t>
      </w:r>
      <w:r w:rsidR="00B16B7C" w:rsidRPr="00891466">
        <w:rPr>
          <w:rFonts w:ascii="宋体" w:eastAsia="宋体" w:hAnsi="宋体"/>
          <w:sz w:val="24"/>
          <w:szCs w:val="24"/>
        </w:rPr>
        <w:t>计算机在</w:t>
      </w:r>
      <w:r w:rsidR="00B16B7C" w:rsidRPr="00891466">
        <w:rPr>
          <w:rFonts w:ascii="宋体" w:eastAsia="宋体" w:hAnsi="宋体" w:hint="eastAsia"/>
          <w:sz w:val="24"/>
          <w:szCs w:val="24"/>
        </w:rPr>
        <w:t>整个庞大股票</w:t>
      </w:r>
      <w:r w:rsidR="00B16B7C" w:rsidRPr="00891466">
        <w:rPr>
          <w:rFonts w:ascii="宋体" w:eastAsia="宋体" w:hAnsi="宋体"/>
          <w:sz w:val="24"/>
          <w:szCs w:val="24"/>
        </w:rPr>
        <w:t>市场</w:t>
      </w:r>
      <w:r w:rsidR="00B16B7C" w:rsidRPr="00891466">
        <w:rPr>
          <w:rFonts w:ascii="宋体" w:eastAsia="宋体" w:hAnsi="宋体" w:hint="eastAsia"/>
          <w:sz w:val="24"/>
          <w:szCs w:val="24"/>
        </w:rPr>
        <w:t>数据中寻找套利的机会</w:t>
      </w:r>
      <w:r w:rsidR="00B16B7C" w:rsidRPr="00891466">
        <w:rPr>
          <w:rFonts w:ascii="宋体" w:eastAsia="宋体" w:hAnsi="宋体"/>
          <w:sz w:val="24"/>
          <w:szCs w:val="24"/>
        </w:rPr>
        <w:t>并付诸实施</w:t>
      </w:r>
      <w:r w:rsidR="00B16B7C" w:rsidRPr="00891466">
        <w:rPr>
          <w:rFonts w:ascii="宋体" w:eastAsia="宋体" w:hAnsi="宋体" w:hint="eastAsia"/>
          <w:sz w:val="24"/>
          <w:szCs w:val="24"/>
        </w:rPr>
        <w:t>，避免</w:t>
      </w:r>
      <w:r w:rsidR="00B16B7C" w:rsidRPr="00891466">
        <w:rPr>
          <w:rFonts w:ascii="宋体" w:eastAsia="宋体" w:hAnsi="宋体"/>
          <w:sz w:val="24"/>
          <w:szCs w:val="24"/>
        </w:rPr>
        <w:t>了投资者</w:t>
      </w:r>
      <w:r w:rsidR="00B16B7C" w:rsidRPr="00891466">
        <w:rPr>
          <w:rFonts w:ascii="宋体" w:eastAsia="宋体" w:hAnsi="宋体" w:hint="eastAsia"/>
          <w:sz w:val="24"/>
          <w:szCs w:val="24"/>
        </w:rPr>
        <w:t>受到各种主观因素</w:t>
      </w:r>
      <w:r w:rsidR="00B16B7C" w:rsidRPr="00891466">
        <w:rPr>
          <w:rFonts w:ascii="宋体" w:eastAsia="宋体" w:hAnsi="宋体"/>
          <w:sz w:val="24"/>
          <w:szCs w:val="24"/>
        </w:rPr>
        <w:t>的影响</w:t>
      </w:r>
      <w:r w:rsidR="007C705F">
        <w:rPr>
          <w:rFonts w:ascii="宋体" w:eastAsia="宋体" w:hAnsi="宋体" w:hint="eastAsia"/>
          <w:sz w:val="24"/>
          <w:szCs w:val="24"/>
        </w:rPr>
        <w:t>和信息不对称</w:t>
      </w:r>
      <w:r w:rsidR="00B16B7C" w:rsidRPr="00891466">
        <w:rPr>
          <w:rFonts w:ascii="宋体" w:eastAsia="宋体" w:hAnsi="宋体" w:hint="eastAsia"/>
          <w:sz w:val="24"/>
          <w:szCs w:val="24"/>
        </w:rPr>
        <w:t>的情况</w:t>
      </w:r>
      <w:r w:rsidR="00891466" w:rsidRPr="00891466">
        <w:rPr>
          <w:rFonts w:ascii="宋体" w:eastAsia="宋体" w:hAnsi="宋体" w:hint="eastAsia"/>
          <w:sz w:val="24"/>
          <w:szCs w:val="24"/>
        </w:rPr>
        <w:t>，</w:t>
      </w:r>
      <w:r w:rsidR="00B16B7C" w:rsidRPr="00891466">
        <w:rPr>
          <w:rFonts w:ascii="宋体" w:eastAsia="宋体" w:hAnsi="宋体"/>
          <w:sz w:val="24"/>
          <w:szCs w:val="24"/>
        </w:rPr>
        <w:t>使</w:t>
      </w:r>
      <w:r w:rsidR="00B16B7C" w:rsidRPr="00891466">
        <w:rPr>
          <w:rFonts w:ascii="宋体" w:eastAsia="宋体" w:hAnsi="宋体" w:hint="eastAsia"/>
          <w:sz w:val="24"/>
          <w:szCs w:val="24"/>
        </w:rPr>
        <w:t>投资</w:t>
      </w:r>
      <w:r w:rsidR="00891466" w:rsidRPr="00891466">
        <w:rPr>
          <w:rFonts w:ascii="宋体" w:eastAsia="宋体" w:hAnsi="宋体" w:hint="eastAsia"/>
          <w:sz w:val="24"/>
          <w:szCs w:val="24"/>
        </w:rPr>
        <w:t>者在资产配置，行业选择，精选个股这三大方面的表现</w:t>
      </w:r>
      <w:r w:rsidR="00B16B7C" w:rsidRPr="00891466">
        <w:rPr>
          <w:rFonts w:ascii="宋体" w:eastAsia="宋体" w:hAnsi="宋体" w:hint="eastAsia"/>
          <w:sz w:val="24"/>
          <w:szCs w:val="24"/>
        </w:rPr>
        <w:t>更加</w:t>
      </w:r>
      <w:r w:rsidR="00891466" w:rsidRPr="00891466">
        <w:rPr>
          <w:rFonts w:ascii="宋体" w:eastAsia="宋体" w:hAnsi="宋体" w:hint="eastAsia"/>
          <w:sz w:val="24"/>
          <w:szCs w:val="24"/>
        </w:rPr>
        <w:t>良好，</w:t>
      </w:r>
      <w:r w:rsidR="00B16B7C" w:rsidRPr="00891466">
        <w:rPr>
          <w:rFonts w:ascii="宋体" w:eastAsia="宋体" w:hAnsi="宋体"/>
          <w:sz w:val="24"/>
          <w:szCs w:val="24"/>
        </w:rPr>
        <w:t>避免</w:t>
      </w:r>
      <w:r w:rsidR="00B16B7C" w:rsidRPr="00891466">
        <w:rPr>
          <w:rFonts w:ascii="宋体" w:eastAsia="宋体" w:hAnsi="宋体" w:hint="eastAsia"/>
          <w:sz w:val="24"/>
          <w:szCs w:val="24"/>
        </w:rPr>
        <w:t>了投资者</w:t>
      </w:r>
      <w:r w:rsidR="00891466" w:rsidRPr="00891466">
        <w:rPr>
          <w:rFonts w:ascii="宋体" w:eastAsia="宋体" w:hAnsi="宋体" w:hint="eastAsia"/>
          <w:sz w:val="24"/>
          <w:szCs w:val="24"/>
        </w:rPr>
        <w:t>被各种信息的导向</w:t>
      </w:r>
      <w:r w:rsidR="00B16B7C" w:rsidRPr="00891466">
        <w:rPr>
          <w:rFonts w:ascii="宋体" w:eastAsia="宋体" w:hAnsi="宋体"/>
          <w:sz w:val="24"/>
          <w:szCs w:val="24"/>
        </w:rPr>
        <w:t>做出非理性的投资决策</w:t>
      </w:r>
      <w:r w:rsidR="00891466">
        <w:rPr>
          <w:rFonts w:ascii="宋体" w:eastAsia="宋体" w:hAnsi="宋体" w:hint="eastAsia"/>
          <w:sz w:val="24"/>
          <w:szCs w:val="24"/>
        </w:rPr>
        <w:t>，</w:t>
      </w:r>
      <w:r w:rsidR="00B16B7C" w:rsidRPr="00891466">
        <w:rPr>
          <w:rFonts w:ascii="宋体" w:eastAsia="宋体" w:hAnsi="宋体"/>
          <w:sz w:val="24"/>
          <w:szCs w:val="24"/>
        </w:rPr>
        <w:t>以保证在</w:t>
      </w:r>
      <w:r w:rsidR="00891466" w:rsidRPr="00891466">
        <w:rPr>
          <w:rFonts w:ascii="宋体" w:eastAsia="宋体" w:hAnsi="宋体" w:hint="eastAsia"/>
          <w:sz w:val="24"/>
          <w:szCs w:val="24"/>
        </w:rPr>
        <w:t>达到个人</w:t>
      </w:r>
      <w:r w:rsidR="00B16B7C" w:rsidRPr="00891466">
        <w:rPr>
          <w:rFonts w:ascii="宋体" w:eastAsia="宋体" w:hAnsi="宋体"/>
          <w:sz w:val="24"/>
          <w:szCs w:val="24"/>
        </w:rPr>
        <w:t>风险</w:t>
      </w:r>
      <w:r w:rsidR="00891466" w:rsidRPr="00891466">
        <w:rPr>
          <w:rFonts w:ascii="宋体" w:eastAsia="宋体" w:hAnsi="宋体" w:hint="eastAsia"/>
          <w:sz w:val="24"/>
          <w:szCs w:val="24"/>
        </w:rPr>
        <w:t>承受极限前</w:t>
      </w:r>
      <w:r w:rsidR="00B16B7C" w:rsidRPr="00891466">
        <w:rPr>
          <w:rFonts w:ascii="宋体" w:eastAsia="宋体" w:hAnsi="宋体"/>
          <w:sz w:val="24"/>
          <w:szCs w:val="24"/>
        </w:rPr>
        <w:t>的前提下实现收益最大化</w:t>
      </w:r>
      <w:r w:rsidR="00B16B7C" w:rsidRPr="00E86683">
        <w:rPr>
          <w:rFonts w:ascii="Times New Roman" w:eastAsia="宋体" w:hAnsi="Times New Roman"/>
          <w:sz w:val="24"/>
          <w:szCs w:val="24"/>
        </w:rPr>
        <w:t>。</w:t>
      </w:r>
    </w:p>
    <w:p w14:paraId="0696F738" w14:textId="25DD9C3F" w:rsidR="00891466" w:rsidRPr="00926710" w:rsidRDefault="008150B7" w:rsidP="00FD010C">
      <w:pPr>
        <w:autoSpaceDE w:val="0"/>
        <w:autoSpaceDN w:val="0"/>
        <w:adjustRightInd w:val="0"/>
        <w:spacing w:line="288" w:lineRule="auto"/>
        <w:ind w:firstLineChars="200" w:firstLine="480"/>
        <w:rPr>
          <w:rFonts w:ascii="宋体" w:eastAsia="宋体" w:hAnsi="宋体" w:cs="瀹嬩綋"/>
          <w:kern w:val="0"/>
          <w:sz w:val="24"/>
          <w:szCs w:val="24"/>
        </w:rPr>
      </w:pPr>
      <w:r>
        <w:rPr>
          <w:rFonts w:ascii="宋体" w:eastAsia="宋体" w:hAnsi="宋体" w:cs="瀹嬩綋" w:hint="eastAsia"/>
          <w:kern w:val="0"/>
          <w:sz w:val="24"/>
          <w:szCs w:val="24"/>
        </w:rPr>
        <w:t>由于现实事件也会对股价造成影响，但是事件比较难于定量进行分析，所以</w:t>
      </w:r>
      <w:r w:rsidR="00891466">
        <w:rPr>
          <w:rFonts w:ascii="宋体" w:eastAsia="宋体" w:hAnsi="宋体" w:cs="瀹嬩綋" w:hint="eastAsia"/>
          <w:kern w:val="0"/>
          <w:sz w:val="24"/>
          <w:szCs w:val="24"/>
        </w:rPr>
        <w:t>本文在</w:t>
      </w:r>
      <w:r>
        <w:rPr>
          <w:rFonts w:ascii="宋体" w:eastAsia="宋体" w:hAnsi="宋体" w:cs="瀹嬩綋" w:hint="eastAsia"/>
          <w:kern w:val="0"/>
          <w:sz w:val="24"/>
          <w:szCs w:val="24"/>
        </w:rPr>
        <w:t>否定随机游走的前提下，只考虑股票一系列的历史数据对未来股票价格的影响，建立卷积神经网络与循环神经网络的</w:t>
      </w:r>
      <w:r w:rsidR="007223DA">
        <w:rPr>
          <w:rFonts w:ascii="宋体" w:eastAsia="宋体" w:hAnsi="宋体" w:cs="瀹嬩綋" w:hint="eastAsia"/>
          <w:kern w:val="0"/>
          <w:sz w:val="24"/>
          <w:szCs w:val="24"/>
        </w:rPr>
        <w:t>结合的模型，并以股票的历史交易数据进行训练。对未来股票均价进行预测，给投资者提供</w:t>
      </w:r>
      <w:r w:rsidR="0008053F">
        <w:rPr>
          <w:rFonts w:ascii="宋体" w:eastAsia="宋体" w:hAnsi="宋体" w:cs="瀹嬩綋" w:hint="eastAsia"/>
          <w:kern w:val="0"/>
          <w:sz w:val="24"/>
          <w:szCs w:val="24"/>
        </w:rPr>
        <w:t>短期的</w:t>
      </w:r>
      <w:r w:rsidR="007223DA">
        <w:rPr>
          <w:rFonts w:ascii="宋体" w:eastAsia="宋体" w:hAnsi="宋体" w:cs="瀹嬩綋" w:hint="eastAsia"/>
          <w:kern w:val="0"/>
          <w:sz w:val="24"/>
          <w:szCs w:val="24"/>
        </w:rPr>
        <w:t>参考</w:t>
      </w:r>
      <w:r w:rsidR="0008053F">
        <w:rPr>
          <w:rFonts w:ascii="宋体" w:eastAsia="宋体" w:hAnsi="宋体" w:cs="瀹嬩綋" w:hint="eastAsia"/>
          <w:kern w:val="0"/>
          <w:sz w:val="24"/>
          <w:szCs w:val="24"/>
        </w:rPr>
        <w:t>建议</w:t>
      </w:r>
      <w:r w:rsidR="007C705F">
        <w:rPr>
          <w:rFonts w:ascii="宋体" w:eastAsia="宋体" w:hAnsi="宋体" w:cs="瀹嬩綋" w:hint="eastAsia"/>
          <w:kern w:val="0"/>
          <w:sz w:val="24"/>
          <w:szCs w:val="24"/>
        </w:rPr>
        <w:t>，来帮助投资者更好的进行投资活动</w:t>
      </w:r>
      <w:r w:rsidR="007223DA">
        <w:rPr>
          <w:rFonts w:ascii="宋体" w:eastAsia="宋体" w:hAnsi="宋体" w:cs="瀹嬩綋" w:hint="eastAsia"/>
          <w:kern w:val="0"/>
          <w:sz w:val="24"/>
          <w:szCs w:val="24"/>
        </w:rPr>
        <w:t>。</w:t>
      </w:r>
    </w:p>
    <w:p w14:paraId="6896D298" w14:textId="77777777" w:rsidR="00A20770" w:rsidRPr="00B031F9" w:rsidRDefault="00A20770" w:rsidP="00A32C9B">
      <w:pPr>
        <w:pStyle w:val="2"/>
        <w:spacing w:before="100" w:beforeAutospacing="1" w:after="100" w:afterAutospacing="1"/>
        <w:rPr>
          <w:rFonts w:ascii="黑体" w:hAnsi="黑体"/>
        </w:rPr>
      </w:pPr>
      <w:bookmarkStart w:id="7" w:name="_Toc40635914"/>
      <w:r w:rsidRPr="00B031F9">
        <w:rPr>
          <w:rFonts w:ascii="黑体" w:hAnsi="黑体" w:hint="eastAsia"/>
        </w:rPr>
        <w:t>1</w:t>
      </w:r>
      <w:r w:rsidRPr="00B031F9">
        <w:rPr>
          <w:rFonts w:ascii="黑体" w:hAnsi="黑体"/>
        </w:rPr>
        <w:t xml:space="preserve">.2 </w:t>
      </w:r>
      <w:r w:rsidR="00167CE3">
        <w:rPr>
          <w:rFonts w:ascii="黑体" w:hAnsi="黑体"/>
        </w:rPr>
        <w:t xml:space="preserve"> </w:t>
      </w:r>
      <w:r w:rsidR="0063694D">
        <w:rPr>
          <w:rFonts w:ascii="黑体" w:hAnsi="黑体" w:hint="eastAsia"/>
        </w:rPr>
        <w:t>课题任务</w:t>
      </w:r>
      <w:bookmarkEnd w:id="7"/>
    </w:p>
    <w:p w14:paraId="7D19F458" w14:textId="77777777" w:rsidR="000E4A72" w:rsidRDefault="000E4A72" w:rsidP="000E4A72">
      <w:pPr>
        <w:pStyle w:val="3"/>
        <w:ind w:firstLine="482"/>
        <w:rPr>
          <w:rFonts w:ascii="黑体" w:hAnsi="黑体"/>
        </w:rPr>
      </w:pPr>
      <w:bookmarkStart w:id="8" w:name="_Toc40635915"/>
      <w:r w:rsidRPr="00B031F9">
        <w:rPr>
          <w:rFonts w:ascii="黑体" w:hAnsi="黑体" w:hint="eastAsia"/>
        </w:rPr>
        <w:t>1.2.1</w:t>
      </w:r>
      <w:r w:rsidR="00CD7F98" w:rsidRPr="00B031F9">
        <w:rPr>
          <w:rFonts w:ascii="黑体" w:hAnsi="黑体" w:hint="eastAsia"/>
        </w:rPr>
        <w:t xml:space="preserve"> </w:t>
      </w:r>
      <w:r w:rsidR="00167CE3">
        <w:rPr>
          <w:rFonts w:ascii="黑体" w:hAnsi="黑体"/>
        </w:rPr>
        <w:t xml:space="preserve"> </w:t>
      </w:r>
      <w:r w:rsidR="0063694D">
        <w:rPr>
          <w:rFonts w:ascii="黑体" w:hAnsi="黑体" w:hint="eastAsia"/>
        </w:rPr>
        <w:t>课题内容</w:t>
      </w:r>
      <w:bookmarkEnd w:id="8"/>
    </w:p>
    <w:p w14:paraId="67BFE015" w14:textId="1A7E3612" w:rsidR="009F4242" w:rsidRPr="009F4242" w:rsidRDefault="009F4242" w:rsidP="00FD010C">
      <w:pPr>
        <w:spacing w:line="288" w:lineRule="auto"/>
        <w:ind w:firstLineChars="200" w:firstLine="480"/>
        <w:rPr>
          <w:rFonts w:asciiTheme="minorEastAsia" w:hAnsiTheme="minorEastAsia"/>
          <w:sz w:val="24"/>
          <w:szCs w:val="24"/>
        </w:rPr>
      </w:pPr>
      <w:r w:rsidRPr="009F4242">
        <w:rPr>
          <w:rFonts w:asciiTheme="minorEastAsia" w:hAnsiTheme="minorEastAsia" w:hint="eastAsia"/>
          <w:sz w:val="24"/>
          <w:szCs w:val="24"/>
        </w:rPr>
        <w:t>基于深度学习的量化投资策略设计与实现</w:t>
      </w:r>
      <w:r w:rsidR="00CA7E90">
        <w:rPr>
          <w:rFonts w:asciiTheme="minorEastAsia" w:hAnsiTheme="minorEastAsia" w:hint="eastAsia"/>
          <w:sz w:val="24"/>
          <w:szCs w:val="24"/>
        </w:rPr>
        <w:t>的主要任务</w:t>
      </w:r>
      <w:r w:rsidRPr="009F4242">
        <w:rPr>
          <w:rFonts w:asciiTheme="minorEastAsia" w:hAnsiTheme="minorEastAsia" w:hint="eastAsia"/>
          <w:sz w:val="24"/>
          <w:szCs w:val="24"/>
        </w:rPr>
        <w:t>：</w:t>
      </w:r>
      <w:r w:rsidR="00753A5E" w:rsidRPr="00753A5E">
        <w:rPr>
          <w:rFonts w:asciiTheme="minorEastAsia" w:hAnsiTheme="minorEastAsia" w:hint="eastAsia"/>
          <w:sz w:val="24"/>
          <w:szCs w:val="24"/>
        </w:rPr>
        <w:t>使用深度学习来尝试对股票未来</w:t>
      </w:r>
      <w:r w:rsidR="00753A5E">
        <w:rPr>
          <w:rFonts w:asciiTheme="minorEastAsia" w:hAnsiTheme="minorEastAsia" w:hint="eastAsia"/>
          <w:sz w:val="24"/>
          <w:szCs w:val="24"/>
        </w:rPr>
        <w:t>多天的</w:t>
      </w:r>
      <w:r w:rsidR="00CA7E90">
        <w:rPr>
          <w:rFonts w:asciiTheme="minorEastAsia" w:hAnsiTheme="minorEastAsia" w:hint="eastAsia"/>
          <w:sz w:val="24"/>
          <w:szCs w:val="24"/>
        </w:rPr>
        <w:t>平均收盘价格来</w:t>
      </w:r>
      <w:r w:rsidR="00753A5E" w:rsidRPr="00753A5E">
        <w:rPr>
          <w:rFonts w:asciiTheme="minorEastAsia" w:hAnsiTheme="minorEastAsia" w:hint="eastAsia"/>
          <w:sz w:val="24"/>
          <w:szCs w:val="24"/>
        </w:rPr>
        <w:t>进行预测，包括</w:t>
      </w:r>
      <w:r w:rsidR="00956044">
        <w:rPr>
          <w:rFonts w:asciiTheme="minorEastAsia" w:hAnsiTheme="minorEastAsia" w:hint="eastAsia"/>
          <w:sz w:val="24"/>
          <w:szCs w:val="24"/>
        </w:rPr>
        <w:t>对神经网络进行学习，</w:t>
      </w:r>
      <w:r w:rsidR="00753A5E" w:rsidRPr="00753A5E">
        <w:rPr>
          <w:rFonts w:asciiTheme="minorEastAsia" w:hAnsiTheme="minorEastAsia" w:hint="eastAsia"/>
          <w:sz w:val="24"/>
          <w:szCs w:val="24"/>
        </w:rPr>
        <w:t>熟悉财经数据接口，采集与股票价格有所关联的</w:t>
      </w:r>
      <w:r w:rsidR="00CA7E90">
        <w:rPr>
          <w:rFonts w:asciiTheme="minorEastAsia" w:hAnsiTheme="minorEastAsia" w:hint="eastAsia"/>
          <w:sz w:val="24"/>
          <w:szCs w:val="24"/>
        </w:rPr>
        <w:t>历史</w:t>
      </w:r>
      <w:r w:rsidR="00753A5E" w:rsidRPr="00753A5E">
        <w:rPr>
          <w:rFonts w:asciiTheme="minorEastAsia" w:hAnsiTheme="minorEastAsia" w:hint="eastAsia"/>
          <w:sz w:val="24"/>
          <w:szCs w:val="24"/>
        </w:rPr>
        <w:t>数据，对已采集的数据进行归一化处理，把数据按照设定的比例</w:t>
      </w:r>
      <w:r w:rsidR="00753A5E">
        <w:rPr>
          <w:rFonts w:asciiTheme="minorEastAsia" w:hAnsiTheme="minorEastAsia" w:hint="eastAsia"/>
          <w:sz w:val="24"/>
          <w:szCs w:val="24"/>
        </w:rPr>
        <w:t>划</w:t>
      </w:r>
      <w:r w:rsidR="00753A5E" w:rsidRPr="00753A5E">
        <w:rPr>
          <w:rFonts w:asciiTheme="minorEastAsia" w:hAnsiTheme="minorEastAsia" w:hint="eastAsia"/>
          <w:sz w:val="24"/>
          <w:szCs w:val="24"/>
        </w:rPr>
        <w:t>分成训练集以及测试集。数据处理好之后，使用Keras框架进行开发，Tensorflow作为后台，搭建有效</w:t>
      </w:r>
      <w:r w:rsidR="008D1CE5">
        <w:rPr>
          <w:rFonts w:asciiTheme="minorEastAsia" w:hAnsiTheme="minorEastAsia" w:hint="eastAsia"/>
          <w:sz w:val="24"/>
          <w:szCs w:val="24"/>
        </w:rPr>
        <w:t>的神经网络</w:t>
      </w:r>
      <w:r w:rsidR="00753A5E" w:rsidRPr="00753A5E">
        <w:rPr>
          <w:rFonts w:asciiTheme="minorEastAsia" w:hAnsiTheme="minorEastAsia" w:hint="eastAsia"/>
          <w:sz w:val="24"/>
          <w:szCs w:val="24"/>
        </w:rPr>
        <w:t>模型，来对股票的历史收盘价，当天的交易量，交易金额，换手率等因素进行分析，并尝试对未来股票</w:t>
      </w:r>
      <w:r w:rsidR="00CA7E90">
        <w:rPr>
          <w:rFonts w:asciiTheme="minorEastAsia" w:hAnsiTheme="minorEastAsia" w:hint="eastAsia"/>
          <w:sz w:val="24"/>
          <w:szCs w:val="24"/>
        </w:rPr>
        <w:t>的平均价格</w:t>
      </w:r>
      <w:r w:rsidR="00753A5E" w:rsidRPr="00753A5E">
        <w:rPr>
          <w:rFonts w:asciiTheme="minorEastAsia" w:hAnsiTheme="minorEastAsia" w:hint="eastAsia"/>
          <w:sz w:val="24"/>
          <w:szCs w:val="24"/>
        </w:rPr>
        <w:t>进行预测</w:t>
      </w:r>
      <w:r w:rsidR="008D1CE5">
        <w:rPr>
          <w:rFonts w:asciiTheme="minorEastAsia" w:hAnsiTheme="minorEastAsia" w:hint="eastAsia"/>
          <w:sz w:val="24"/>
          <w:szCs w:val="24"/>
        </w:rPr>
        <w:t>，同时对模型进行</w:t>
      </w:r>
      <w:r w:rsidR="00CA7E90">
        <w:rPr>
          <w:rFonts w:asciiTheme="minorEastAsia" w:hAnsiTheme="minorEastAsia" w:hint="eastAsia"/>
          <w:sz w:val="24"/>
          <w:szCs w:val="24"/>
        </w:rPr>
        <w:t>各个方面的</w:t>
      </w:r>
      <w:r w:rsidR="008D1CE5">
        <w:rPr>
          <w:rFonts w:asciiTheme="minorEastAsia" w:hAnsiTheme="minorEastAsia" w:hint="eastAsia"/>
          <w:sz w:val="24"/>
          <w:szCs w:val="24"/>
        </w:rPr>
        <w:t>优化</w:t>
      </w:r>
      <w:r w:rsidR="00753A5E" w:rsidRPr="00753A5E">
        <w:rPr>
          <w:rFonts w:asciiTheme="minorEastAsia" w:hAnsiTheme="minorEastAsia" w:hint="eastAsia"/>
          <w:sz w:val="24"/>
          <w:szCs w:val="24"/>
        </w:rPr>
        <w:t>。预测一只股票的价格的结果可能有较大</w:t>
      </w:r>
      <w:r w:rsidR="00753A5E">
        <w:rPr>
          <w:rFonts w:asciiTheme="minorEastAsia" w:hAnsiTheme="minorEastAsia" w:hint="eastAsia"/>
          <w:sz w:val="24"/>
          <w:szCs w:val="24"/>
        </w:rPr>
        <w:t>的偏差</w:t>
      </w:r>
      <w:r w:rsidR="00753A5E" w:rsidRPr="00753A5E">
        <w:rPr>
          <w:rFonts w:asciiTheme="minorEastAsia" w:hAnsiTheme="minorEastAsia" w:hint="eastAsia"/>
          <w:sz w:val="24"/>
          <w:szCs w:val="24"/>
        </w:rPr>
        <w:t>，所以会设计某些交易策略使得预测结果有一定实用性。</w:t>
      </w:r>
    </w:p>
    <w:p w14:paraId="4704793E" w14:textId="2219EBBF" w:rsidR="009F4242" w:rsidRPr="009F4242" w:rsidRDefault="009F4242" w:rsidP="00FD010C">
      <w:pPr>
        <w:spacing w:line="288" w:lineRule="auto"/>
        <w:ind w:firstLineChars="200" w:firstLine="480"/>
        <w:rPr>
          <w:rFonts w:asciiTheme="minorEastAsia" w:hAnsiTheme="minorEastAsia"/>
          <w:sz w:val="24"/>
          <w:szCs w:val="24"/>
        </w:rPr>
      </w:pPr>
      <w:r w:rsidRPr="009F4242">
        <w:rPr>
          <w:rFonts w:asciiTheme="minorEastAsia" w:hAnsiTheme="minorEastAsia" w:hint="eastAsia"/>
          <w:sz w:val="24"/>
          <w:szCs w:val="24"/>
        </w:rPr>
        <w:t>主要需要解决的问题就是：</w:t>
      </w:r>
      <w:r w:rsidR="00E82576">
        <w:rPr>
          <w:rFonts w:asciiTheme="minorEastAsia" w:hAnsiTheme="minorEastAsia" w:hint="eastAsia"/>
          <w:sz w:val="24"/>
          <w:szCs w:val="24"/>
        </w:rPr>
        <w:t>1.</w:t>
      </w:r>
      <w:r w:rsidRPr="009F4242">
        <w:rPr>
          <w:rFonts w:asciiTheme="minorEastAsia" w:hAnsiTheme="minorEastAsia" w:hint="eastAsia"/>
          <w:sz w:val="24"/>
          <w:szCs w:val="24"/>
        </w:rPr>
        <w:t>股票</w:t>
      </w:r>
      <w:r w:rsidR="00E82576">
        <w:rPr>
          <w:rFonts w:asciiTheme="minorEastAsia" w:hAnsiTheme="minorEastAsia" w:hint="eastAsia"/>
          <w:sz w:val="24"/>
          <w:szCs w:val="24"/>
        </w:rPr>
        <w:t>的</w:t>
      </w:r>
      <w:r w:rsidRPr="009F4242">
        <w:rPr>
          <w:rFonts w:asciiTheme="minorEastAsia" w:hAnsiTheme="minorEastAsia" w:hint="eastAsia"/>
          <w:sz w:val="24"/>
          <w:szCs w:val="24"/>
        </w:rPr>
        <w:t>历史</w:t>
      </w:r>
      <w:r w:rsidR="00E82576">
        <w:rPr>
          <w:rFonts w:asciiTheme="minorEastAsia" w:hAnsiTheme="minorEastAsia" w:hint="eastAsia"/>
          <w:sz w:val="24"/>
          <w:szCs w:val="24"/>
        </w:rPr>
        <w:t>交易</w:t>
      </w:r>
      <w:r w:rsidRPr="009F4242">
        <w:rPr>
          <w:rFonts w:asciiTheme="minorEastAsia" w:hAnsiTheme="minorEastAsia" w:hint="eastAsia"/>
          <w:sz w:val="24"/>
          <w:szCs w:val="24"/>
        </w:rPr>
        <w:t>数据</w:t>
      </w:r>
      <w:r w:rsidR="00E82576">
        <w:rPr>
          <w:rFonts w:asciiTheme="minorEastAsia" w:hAnsiTheme="minorEastAsia" w:hint="eastAsia"/>
          <w:sz w:val="24"/>
          <w:szCs w:val="24"/>
        </w:rPr>
        <w:t>的获取与处理</w:t>
      </w:r>
      <w:r w:rsidRPr="009F4242">
        <w:rPr>
          <w:rFonts w:asciiTheme="minorEastAsia" w:hAnsiTheme="minorEastAsia" w:hint="eastAsia"/>
          <w:sz w:val="24"/>
          <w:szCs w:val="24"/>
        </w:rPr>
        <w:t>；</w:t>
      </w:r>
      <w:r w:rsidR="00E82576">
        <w:rPr>
          <w:rFonts w:asciiTheme="minorEastAsia" w:hAnsiTheme="minorEastAsia" w:hint="eastAsia"/>
          <w:sz w:val="24"/>
          <w:szCs w:val="24"/>
        </w:rPr>
        <w:t>2.</w:t>
      </w:r>
      <w:r w:rsidRPr="009F4242">
        <w:rPr>
          <w:rFonts w:asciiTheme="minorEastAsia" w:hAnsiTheme="minorEastAsia" w:hint="eastAsia"/>
          <w:sz w:val="24"/>
          <w:szCs w:val="24"/>
        </w:rPr>
        <w:t>神经网络模型</w:t>
      </w:r>
      <w:r w:rsidR="00E82576">
        <w:rPr>
          <w:rFonts w:asciiTheme="minorEastAsia" w:hAnsiTheme="minorEastAsia" w:hint="eastAsia"/>
          <w:sz w:val="24"/>
          <w:szCs w:val="24"/>
        </w:rPr>
        <w:t>的</w:t>
      </w:r>
      <w:r w:rsidR="00956044">
        <w:rPr>
          <w:rFonts w:asciiTheme="minorEastAsia" w:hAnsiTheme="minorEastAsia" w:hint="eastAsia"/>
          <w:sz w:val="24"/>
          <w:szCs w:val="24"/>
        </w:rPr>
        <w:t>设计与</w:t>
      </w:r>
      <w:r w:rsidR="00E82576">
        <w:rPr>
          <w:rFonts w:asciiTheme="minorEastAsia" w:hAnsiTheme="minorEastAsia" w:hint="eastAsia"/>
          <w:sz w:val="24"/>
          <w:szCs w:val="24"/>
        </w:rPr>
        <w:t>构建</w:t>
      </w:r>
      <w:r w:rsidRPr="009F4242">
        <w:rPr>
          <w:rFonts w:asciiTheme="minorEastAsia" w:hAnsiTheme="minorEastAsia" w:hint="eastAsia"/>
          <w:sz w:val="24"/>
          <w:szCs w:val="24"/>
        </w:rPr>
        <w:t>；</w:t>
      </w:r>
      <w:r w:rsidR="00E82576">
        <w:rPr>
          <w:rFonts w:asciiTheme="minorEastAsia" w:hAnsiTheme="minorEastAsia" w:hint="eastAsia"/>
          <w:sz w:val="24"/>
          <w:szCs w:val="24"/>
        </w:rPr>
        <w:t>3.使用</w:t>
      </w:r>
      <w:r w:rsidR="00E82576" w:rsidRPr="009F4242">
        <w:rPr>
          <w:rFonts w:asciiTheme="minorEastAsia" w:hAnsiTheme="minorEastAsia" w:hint="eastAsia"/>
          <w:sz w:val="24"/>
          <w:szCs w:val="24"/>
        </w:rPr>
        <w:t>股票历史数据训练模型</w:t>
      </w:r>
      <w:r w:rsidR="00E82576">
        <w:rPr>
          <w:rFonts w:asciiTheme="minorEastAsia" w:hAnsiTheme="minorEastAsia" w:hint="eastAsia"/>
          <w:sz w:val="24"/>
          <w:szCs w:val="24"/>
        </w:rPr>
        <w:t>并使用</w:t>
      </w:r>
      <w:r w:rsidRPr="009F4242">
        <w:rPr>
          <w:rFonts w:asciiTheme="minorEastAsia" w:hAnsiTheme="minorEastAsia" w:hint="eastAsia"/>
          <w:sz w:val="24"/>
          <w:szCs w:val="24"/>
        </w:rPr>
        <w:t>训练</w:t>
      </w:r>
      <w:r w:rsidR="00E82576">
        <w:rPr>
          <w:rFonts w:asciiTheme="minorEastAsia" w:hAnsiTheme="minorEastAsia" w:hint="eastAsia"/>
          <w:sz w:val="24"/>
          <w:szCs w:val="24"/>
        </w:rPr>
        <w:t>后</w:t>
      </w:r>
      <w:r w:rsidRPr="009F4242">
        <w:rPr>
          <w:rFonts w:asciiTheme="minorEastAsia" w:hAnsiTheme="minorEastAsia" w:hint="eastAsia"/>
          <w:sz w:val="24"/>
          <w:szCs w:val="24"/>
        </w:rPr>
        <w:t>的模型对</w:t>
      </w:r>
      <w:r w:rsidR="00E82576">
        <w:rPr>
          <w:rFonts w:asciiTheme="minorEastAsia" w:hAnsiTheme="minorEastAsia" w:hint="eastAsia"/>
          <w:sz w:val="24"/>
          <w:szCs w:val="24"/>
        </w:rPr>
        <w:t>股票的收盘均价进行预测</w:t>
      </w:r>
      <w:r w:rsidRPr="009F4242">
        <w:rPr>
          <w:rFonts w:asciiTheme="minorEastAsia" w:hAnsiTheme="minorEastAsia" w:hint="eastAsia"/>
          <w:sz w:val="24"/>
          <w:szCs w:val="24"/>
        </w:rPr>
        <w:t>；</w:t>
      </w:r>
      <w:r w:rsidR="00E82576">
        <w:rPr>
          <w:rFonts w:asciiTheme="minorEastAsia" w:hAnsiTheme="minorEastAsia" w:hint="eastAsia"/>
          <w:sz w:val="24"/>
          <w:szCs w:val="24"/>
        </w:rPr>
        <w:t>4.对模型进行</w:t>
      </w:r>
      <w:r w:rsidR="00956044">
        <w:rPr>
          <w:rFonts w:asciiTheme="minorEastAsia" w:hAnsiTheme="minorEastAsia" w:hint="eastAsia"/>
          <w:sz w:val="24"/>
          <w:szCs w:val="24"/>
        </w:rPr>
        <w:t>各个方面</w:t>
      </w:r>
      <w:r w:rsidR="00E82576">
        <w:rPr>
          <w:rFonts w:asciiTheme="minorEastAsia" w:hAnsiTheme="minorEastAsia" w:hint="eastAsia"/>
          <w:sz w:val="24"/>
          <w:szCs w:val="24"/>
        </w:rPr>
        <w:t>优化；5.</w:t>
      </w:r>
      <w:r w:rsidR="00E82576" w:rsidRPr="009F4242">
        <w:rPr>
          <w:rFonts w:asciiTheme="minorEastAsia" w:hAnsiTheme="minorEastAsia" w:hint="eastAsia"/>
          <w:sz w:val="24"/>
          <w:szCs w:val="24"/>
        </w:rPr>
        <w:t>根据预测提出相应投资策略</w:t>
      </w:r>
      <w:r w:rsidRPr="009F4242">
        <w:rPr>
          <w:rFonts w:asciiTheme="minorEastAsia" w:hAnsiTheme="minorEastAsia" w:hint="eastAsia"/>
          <w:sz w:val="24"/>
          <w:szCs w:val="24"/>
        </w:rPr>
        <w:t>。</w:t>
      </w:r>
    </w:p>
    <w:p w14:paraId="11AC23C8" w14:textId="77777777" w:rsidR="007223DA" w:rsidRPr="009F4242" w:rsidRDefault="007223DA" w:rsidP="007223DA"/>
    <w:p w14:paraId="13E5647C" w14:textId="77777777" w:rsidR="00A20770" w:rsidRDefault="00CD7F98" w:rsidP="0063694D">
      <w:pPr>
        <w:pStyle w:val="3"/>
        <w:ind w:firstLine="482"/>
        <w:rPr>
          <w:rFonts w:ascii="黑体" w:hAnsi="黑体"/>
        </w:rPr>
      </w:pPr>
      <w:bookmarkStart w:id="9" w:name="_Toc40635916"/>
      <w:r w:rsidRPr="00B031F9">
        <w:rPr>
          <w:rFonts w:ascii="黑体" w:hAnsi="黑体" w:hint="eastAsia"/>
        </w:rPr>
        <w:t>1.2.2</w:t>
      </w:r>
      <w:r w:rsidR="00167CE3">
        <w:rPr>
          <w:rFonts w:ascii="黑体" w:hAnsi="黑体"/>
        </w:rPr>
        <w:t xml:space="preserve"> </w:t>
      </w:r>
      <w:r w:rsidRPr="00B031F9">
        <w:rPr>
          <w:rFonts w:ascii="黑体" w:hAnsi="黑体" w:hint="eastAsia"/>
        </w:rPr>
        <w:t xml:space="preserve"> </w:t>
      </w:r>
      <w:r w:rsidR="0063694D">
        <w:rPr>
          <w:rFonts w:ascii="黑体" w:hAnsi="黑体" w:hint="eastAsia"/>
        </w:rPr>
        <w:t>本人承担任务</w:t>
      </w:r>
      <w:bookmarkEnd w:id="9"/>
    </w:p>
    <w:p w14:paraId="624C9EB2" w14:textId="139C6A14" w:rsidR="009F4242" w:rsidRPr="00753A5E" w:rsidRDefault="00753A5E" w:rsidP="00FD010C">
      <w:pPr>
        <w:spacing w:line="288" w:lineRule="auto"/>
        <w:ind w:firstLineChars="200" w:firstLine="480"/>
        <w:rPr>
          <w:sz w:val="24"/>
          <w:szCs w:val="24"/>
        </w:rPr>
      </w:pPr>
      <w:r w:rsidRPr="00753A5E">
        <w:rPr>
          <w:rFonts w:ascii="宋体" w:hAnsi="宋体" w:hint="eastAsia"/>
          <w:sz w:val="24"/>
          <w:szCs w:val="24"/>
        </w:rPr>
        <w:t>1.查找</w:t>
      </w:r>
      <w:r w:rsidR="00CA7E90">
        <w:rPr>
          <w:rFonts w:ascii="宋体" w:hAnsi="宋体" w:hint="eastAsia"/>
          <w:sz w:val="24"/>
          <w:szCs w:val="24"/>
        </w:rPr>
        <w:t>学习</w:t>
      </w:r>
      <w:r w:rsidRPr="00753A5E">
        <w:rPr>
          <w:rFonts w:ascii="宋体" w:hAnsi="宋体" w:hint="eastAsia"/>
          <w:sz w:val="24"/>
          <w:szCs w:val="24"/>
        </w:rPr>
        <w:t>短期内与股票价格关联的因素2.获取股票的历史价格与影响因素</w:t>
      </w:r>
      <w:r w:rsidRPr="00753A5E">
        <w:rPr>
          <w:rFonts w:ascii="宋体" w:hAnsi="宋体"/>
          <w:sz w:val="24"/>
          <w:szCs w:val="24"/>
        </w:rPr>
        <w:t xml:space="preserve"> </w:t>
      </w:r>
      <w:r w:rsidRPr="00753A5E">
        <w:rPr>
          <w:rFonts w:ascii="宋体" w:hAnsi="宋体" w:hint="eastAsia"/>
          <w:sz w:val="24"/>
          <w:szCs w:val="24"/>
        </w:rPr>
        <w:t>3.设计模型并运用已有的部分历史数据来训练4.运用测试数据对模型进行测试5.对模型进行评价与优化</w:t>
      </w:r>
      <w:r>
        <w:rPr>
          <w:rFonts w:ascii="宋体" w:hAnsi="宋体" w:hint="eastAsia"/>
          <w:sz w:val="24"/>
          <w:szCs w:val="24"/>
        </w:rPr>
        <w:t xml:space="preserve"> 6.根据预测提出相应的投资策略。</w:t>
      </w:r>
    </w:p>
    <w:p w14:paraId="3070EE9A" w14:textId="77777777" w:rsidR="00187F6F" w:rsidRDefault="00CD7F98" w:rsidP="00A32C9B">
      <w:pPr>
        <w:pStyle w:val="2"/>
        <w:spacing w:before="100" w:beforeAutospacing="1" w:after="100" w:afterAutospacing="1"/>
        <w:rPr>
          <w:rFonts w:ascii="黑体" w:hAnsi="黑体"/>
        </w:rPr>
      </w:pPr>
      <w:bookmarkStart w:id="10" w:name="_Toc40635917"/>
      <w:r w:rsidRPr="00B031F9">
        <w:rPr>
          <w:rFonts w:ascii="黑体" w:hAnsi="黑体" w:hint="eastAsia"/>
        </w:rPr>
        <w:lastRenderedPageBreak/>
        <w:t>1</w:t>
      </w:r>
      <w:r w:rsidR="00187F6F" w:rsidRPr="00B031F9">
        <w:rPr>
          <w:rFonts w:ascii="黑体" w:hAnsi="黑体"/>
        </w:rPr>
        <w:t>.</w:t>
      </w:r>
      <w:r w:rsidR="0063694D">
        <w:rPr>
          <w:rFonts w:ascii="黑体" w:hAnsi="黑体" w:hint="eastAsia"/>
        </w:rPr>
        <w:t>3</w:t>
      </w:r>
      <w:r w:rsidR="00187F6F" w:rsidRPr="00B031F9">
        <w:rPr>
          <w:rFonts w:ascii="黑体" w:hAnsi="黑体"/>
        </w:rPr>
        <w:t xml:space="preserve"> </w:t>
      </w:r>
      <w:r w:rsidR="00167CE3">
        <w:rPr>
          <w:rFonts w:ascii="黑体" w:hAnsi="黑体"/>
        </w:rPr>
        <w:t xml:space="preserve"> </w:t>
      </w:r>
      <w:r w:rsidR="00187F6F" w:rsidRPr="00B031F9">
        <w:rPr>
          <w:rFonts w:ascii="黑体" w:hAnsi="黑体"/>
        </w:rPr>
        <w:t>论文结构</w:t>
      </w:r>
      <w:bookmarkEnd w:id="10"/>
    </w:p>
    <w:p w14:paraId="777E5EE9" w14:textId="77777777" w:rsidR="00E82576" w:rsidRDefault="00E82576" w:rsidP="00E82576">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一、课题背景；</w:t>
      </w:r>
    </w:p>
    <w:p w14:paraId="460C1019" w14:textId="77777777" w:rsidR="00E82576" w:rsidRDefault="00E82576" w:rsidP="00E82576">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二、相关技术介绍；</w:t>
      </w:r>
    </w:p>
    <w:p w14:paraId="57D267DF" w14:textId="77777777" w:rsidR="00E82576" w:rsidRDefault="00E82576" w:rsidP="00E82576">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三、系统总体设计；</w:t>
      </w:r>
    </w:p>
    <w:p w14:paraId="3DE7B938" w14:textId="77777777" w:rsidR="00E82576" w:rsidRDefault="00E82576" w:rsidP="00E82576">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四、系统主要功能模块的详细设计与实现；</w:t>
      </w:r>
    </w:p>
    <w:p w14:paraId="7DB95FB3" w14:textId="77777777" w:rsidR="00E82576" w:rsidRPr="00E82576" w:rsidRDefault="00E82576" w:rsidP="00E82576">
      <w:pPr>
        <w:ind w:firstLineChars="200" w:firstLine="480"/>
      </w:pPr>
      <w:r>
        <w:rPr>
          <w:rFonts w:asciiTheme="minorEastAsia" w:hAnsiTheme="minorEastAsia" w:hint="eastAsia"/>
          <w:sz w:val="24"/>
          <w:szCs w:val="24"/>
        </w:rPr>
        <w:t>五、模型测试结果的展示。</w:t>
      </w:r>
    </w:p>
    <w:p w14:paraId="4B99455F" w14:textId="77777777" w:rsidR="000E4A72" w:rsidRDefault="00D17E22" w:rsidP="00A32C9B">
      <w:pPr>
        <w:jc w:val="left"/>
        <w:rPr>
          <w:rFonts w:asciiTheme="minorEastAsia" w:hAnsiTheme="minorEastAsia"/>
          <w:bCs/>
          <w:sz w:val="24"/>
          <w:szCs w:val="24"/>
        </w:rPr>
        <w:sectPr w:rsidR="000E4A72" w:rsidSect="00C7780A">
          <w:headerReference w:type="default" r:id="rId12"/>
          <w:footerReference w:type="default" r:id="rId13"/>
          <w:pgSz w:w="11906" w:h="16838" w:code="9"/>
          <w:pgMar w:top="1418" w:right="1418" w:bottom="1418" w:left="1418" w:header="851" w:footer="850" w:gutter="0"/>
          <w:pgNumType w:start="1"/>
          <w:cols w:space="425"/>
          <w:docGrid w:linePitch="312"/>
        </w:sectPr>
      </w:pPr>
      <w:r>
        <w:rPr>
          <w:rFonts w:asciiTheme="minorEastAsia" w:hAnsiTheme="minorEastAsia"/>
          <w:bCs/>
          <w:sz w:val="24"/>
          <w:szCs w:val="24"/>
        </w:rPr>
        <w:br w:type="page"/>
      </w:r>
    </w:p>
    <w:p w14:paraId="5207245A" w14:textId="77777777" w:rsidR="000E4A72" w:rsidRPr="002F5879" w:rsidRDefault="000E4A72" w:rsidP="000E4A72">
      <w:pPr>
        <w:pStyle w:val="1"/>
        <w:spacing w:beforeLines="0" w:afterLines="0"/>
      </w:pPr>
      <w:bookmarkStart w:id="11" w:name="_Toc40635918"/>
      <w:r>
        <w:rPr>
          <w:rFonts w:hint="eastAsia"/>
        </w:rPr>
        <w:lastRenderedPageBreak/>
        <w:t>第二章</w:t>
      </w:r>
      <w:r>
        <w:rPr>
          <w:rFonts w:hint="eastAsia"/>
        </w:rPr>
        <w:t xml:space="preserve"> </w:t>
      </w:r>
      <w:r w:rsidR="00167CE3">
        <w:t xml:space="preserve"> </w:t>
      </w:r>
      <w:r w:rsidR="0063694D">
        <w:rPr>
          <w:rFonts w:hint="eastAsia"/>
        </w:rPr>
        <w:t>相关技术介绍</w:t>
      </w:r>
      <w:bookmarkEnd w:id="11"/>
    </w:p>
    <w:p w14:paraId="770A7E8A" w14:textId="77777777" w:rsidR="000E4A72" w:rsidRDefault="000E4A72" w:rsidP="000E4A72">
      <w:pPr>
        <w:pStyle w:val="2"/>
        <w:rPr>
          <w:rFonts w:ascii="黑体" w:hAnsi="黑体"/>
        </w:rPr>
      </w:pPr>
      <w:bookmarkStart w:id="12" w:name="_Toc40635919"/>
      <w:proofErr w:type="gramStart"/>
      <w:r w:rsidRPr="00B031F9">
        <w:rPr>
          <w:rFonts w:ascii="黑体" w:hAnsi="黑体" w:hint="eastAsia"/>
        </w:rPr>
        <w:t>2</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622A46">
        <w:rPr>
          <w:rFonts w:ascii="黑体" w:hAnsi="黑体" w:hint="eastAsia"/>
        </w:rPr>
        <w:t>K</w:t>
      </w:r>
      <w:r w:rsidR="00622A46">
        <w:rPr>
          <w:rFonts w:ascii="黑体" w:hAnsi="黑体"/>
        </w:rPr>
        <w:t>e</w:t>
      </w:r>
      <w:r w:rsidR="00622A46">
        <w:rPr>
          <w:rFonts w:ascii="黑体" w:hAnsi="黑体" w:hint="eastAsia"/>
        </w:rPr>
        <w:t>ras</w:t>
      </w:r>
      <w:bookmarkEnd w:id="12"/>
      <w:proofErr w:type="gramEnd"/>
    </w:p>
    <w:p w14:paraId="68A558E9" w14:textId="455FAC29" w:rsidR="007A1CD9" w:rsidRPr="00FD010C" w:rsidRDefault="00622A46" w:rsidP="009C60F9">
      <w:pPr>
        <w:spacing w:line="288" w:lineRule="auto"/>
        <w:ind w:firstLineChars="200" w:firstLine="480"/>
        <w:rPr>
          <w:rFonts w:asciiTheme="minorEastAsia" w:hAnsiTheme="minorEastAsia" w:cs="Arial"/>
          <w:sz w:val="24"/>
          <w:szCs w:val="24"/>
          <w:shd w:val="clear" w:color="auto" w:fill="FCFCFC"/>
        </w:rPr>
      </w:pPr>
      <w:r w:rsidRPr="00FD010C">
        <w:rPr>
          <w:rFonts w:asciiTheme="minorEastAsia" w:hAnsiTheme="minorEastAsia" w:cs="Arial"/>
          <w:sz w:val="24"/>
          <w:szCs w:val="24"/>
          <w:shd w:val="clear" w:color="auto" w:fill="FCFCFC"/>
        </w:rPr>
        <w:t>Keras是一个高层神经网络API，Keras由纯Python编写而成并基</w:t>
      </w:r>
      <w:r w:rsidR="008F0D1B" w:rsidRPr="00FD010C">
        <w:rPr>
          <w:rFonts w:asciiTheme="minorEastAsia" w:hAnsiTheme="minorEastAsia" w:cs="Arial" w:hint="eastAsia"/>
          <w:sz w:val="24"/>
          <w:szCs w:val="24"/>
          <w:shd w:val="clear" w:color="auto" w:fill="FCFCFC"/>
        </w:rPr>
        <w:t>于</w:t>
      </w:r>
      <w:hyperlink r:id="rId14" w:history="1">
        <w:r w:rsidRPr="00FD010C">
          <w:rPr>
            <w:rStyle w:val="ae"/>
            <w:rFonts w:asciiTheme="minorEastAsia" w:hAnsiTheme="minorEastAsia" w:cs="Arial"/>
            <w:color w:val="auto"/>
            <w:sz w:val="24"/>
            <w:szCs w:val="24"/>
            <w:u w:val="none"/>
            <w:shd w:val="clear" w:color="auto" w:fill="FCFCFC"/>
          </w:rPr>
          <w:t>Tensorflow</w:t>
        </w:r>
      </w:hyperlink>
      <w:r w:rsidR="008F0D1B" w:rsidRPr="00FD010C">
        <w:rPr>
          <w:rFonts w:asciiTheme="minorEastAsia" w:hAnsiTheme="minorEastAsia" w:cs="Arial" w:hint="eastAsia"/>
          <w:sz w:val="24"/>
          <w:szCs w:val="24"/>
          <w:shd w:val="clear" w:color="auto" w:fill="FCFCFC"/>
        </w:rPr>
        <w:t>，</w:t>
      </w:r>
      <w:hyperlink r:id="rId15" w:history="1">
        <w:r w:rsidRPr="00FD010C">
          <w:rPr>
            <w:rStyle w:val="ae"/>
            <w:rFonts w:asciiTheme="minorEastAsia" w:hAnsiTheme="minorEastAsia" w:cs="Arial"/>
            <w:color w:val="auto"/>
            <w:sz w:val="24"/>
            <w:szCs w:val="24"/>
            <w:u w:val="none"/>
            <w:shd w:val="clear" w:color="auto" w:fill="FCFCFC"/>
          </w:rPr>
          <w:t>Theano</w:t>
        </w:r>
      </w:hyperlink>
      <w:r w:rsidRPr="00FD010C">
        <w:rPr>
          <w:rFonts w:asciiTheme="minorEastAsia" w:hAnsiTheme="minorEastAsia" w:cs="Arial"/>
          <w:sz w:val="24"/>
          <w:szCs w:val="24"/>
          <w:shd w:val="clear" w:color="auto" w:fill="FCFCFC"/>
        </w:rPr>
        <w:t>以及</w:t>
      </w:r>
      <w:hyperlink r:id="rId16" w:history="1">
        <w:r w:rsidRPr="00FD010C">
          <w:rPr>
            <w:rStyle w:val="ae"/>
            <w:rFonts w:asciiTheme="minorEastAsia" w:hAnsiTheme="minorEastAsia" w:cs="Arial"/>
            <w:color w:val="auto"/>
            <w:sz w:val="24"/>
            <w:szCs w:val="24"/>
            <w:u w:val="none"/>
            <w:shd w:val="clear" w:color="auto" w:fill="FCFCFC"/>
          </w:rPr>
          <w:t>CNTK</w:t>
        </w:r>
      </w:hyperlink>
      <w:r w:rsidRPr="00FD010C">
        <w:rPr>
          <w:rFonts w:asciiTheme="minorEastAsia" w:hAnsiTheme="minorEastAsia" w:cs="Arial"/>
          <w:sz w:val="24"/>
          <w:szCs w:val="24"/>
          <w:shd w:val="clear" w:color="auto" w:fill="FCFCFC"/>
        </w:rPr>
        <w:t>后端</w:t>
      </w:r>
      <w:r w:rsidR="005522EE" w:rsidRPr="00FD010C">
        <w:rPr>
          <w:rFonts w:asciiTheme="minorEastAsia" w:hAnsiTheme="minorEastAsia" w:cs="Arial" w:hint="eastAsia"/>
          <w:sz w:val="24"/>
          <w:szCs w:val="24"/>
          <w:shd w:val="clear" w:color="auto" w:fill="FCFCFC"/>
        </w:rPr>
        <w:t>，无论是哪个哪一个后端，都是一个“符号式”的库，符号计算首先把各种变量给定义好，然后建立一个计算图，计算</w:t>
      </w:r>
      <w:proofErr w:type="gramStart"/>
      <w:r w:rsidR="005522EE" w:rsidRPr="00FD010C">
        <w:rPr>
          <w:rFonts w:asciiTheme="minorEastAsia" w:hAnsiTheme="minorEastAsia" w:cs="Arial" w:hint="eastAsia"/>
          <w:sz w:val="24"/>
          <w:szCs w:val="24"/>
          <w:shd w:val="clear" w:color="auto" w:fill="FCFCFC"/>
        </w:rPr>
        <w:t>图规定</w:t>
      </w:r>
      <w:proofErr w:type="gramEnd"/>
      <w:r w:rsidR="005522EE" w:rsidRPr="00FD010C">
        <w:rPr>
          <w:rFonts w:asciiTheme="minorEastAsia" w:hAnsiTheme="minorEastAsia" w:cs="Arial" w:hint="eastAsia"/>
          <w:sz w:val="24"/>
          <w:szCs w:val="24"/>
          <w:shd w:val="clear" w:color="auto" w:fill="FCFCFC"/>
        </w:rPr>
        <w:t>了各个变量之间的计算关系</w:t>
      </w:r>
      <w:r w:rsidRPr="00FD010C">
        <w:rPr>
          <w:rFonts w:asciiTheme="minorEastAsia" w:hAnsiTheme="minorEastAsia" w:cs="Arial"/>
          <w:sz w:val="24"/>
          <w:szCs w:val="24"/>
          <w:shd w:val="clear" w:color="auto" w:fill="FCFCFC"/>
        </w:rPr>
        <w:t xml:space="preserve">。Keras </w:t>
      </w:r>
      <w:r w:rsidR="007D6928">
        <w:rPr>
          <w:rFonts w:asciiTheme="minorEastAsia" w:hAnsiTheme="minorEastAsia" w:cs="Arial" w:hint="eastAsia"/>
          <w:sz w:val="24"/>
          <w:szCs w:val="24"/>
          <w:shd w:val="clear" w:color="auto" w:fill="FCFCFC"/>
        </w:rPr>
        <w:t>的设计目的是为了</w:t>
      </w:r>
      <w:r w:rsidRPr="00FD010C">
        <w:rPr>
          <w:rFonts w:asciiTheme="minorEastAsia" w:hAnsiTheme="minorEastAsia" w:cs="Arial"/>
          <w:sz w:val="24"/>
          <w:szCs w:val="24"/>
          <w:shd w:val="clear" w:color="auto" w:fill="FCFCFC"/>
        </w:rPr>
        <w:t>支持快速实验，</w:t>
      </w:r>
      <w:r w:rsidR="007D6928">
        <w:rPr>
          <w:rFonts w:asciiTheme="minorEastAsia" w:hAnsiTheme="minorEastAsia" w:cs="Arial" w:hint="eastAsia"/>
          <w:sz w:val="24"/>
          <w:szCs w:val="24"/>
          <w:shd w:val="clear" w:color="auto" w:fill="FCFCFC"/>
        </w:rPr>
        <w:t>它</w:t>
      </w:r>
      <w:r w:rsidRPr="00FD010C">
        <w:rPr>
          <w:rFonts w:asciiTheme="minorEastAsia" w:hAnsiTheme="minorEastAsia" w:cs="Arial"/>
          <w:sz w:val="24"/>
          <w:szCs w:val="24"/>
          <w:shd w:val="clear" w:color="auto" w:fill="FCFCFC"/>
        </w:rPr>
        <w:t>能够把</w:t>
      </w:r>
      <w:r w:rsidR="005522EE" w:rsidRPr="00FD010C">
        <w:rPr>
          <w:rFonts w:asciiTheme="minorEastAsia" w:hAnsiTheme="minorEastAsia" w:cs="Arial" w:hint="eastAsia"/>
          <w:sz w:val="24"/>
          <w:szCs w:val="24"/>
          <w:shd w:val="clear" w:color="auto" w:fill="FCFCFC"/>
        </w:rPr>
        <w:t>想法</w:t>
      </w:r>
      <w:r w:rsidRPr="00FD010C">
        <w:rPr>
          <w:rFonts w:asciiTheme="minorEastAsia" w:hAnsiTheme="minorEastAsia" w:cs="Arial"/>
          <w:sz w:val="24"/>
          <w:szCs w:val="24"/>
          <w:shd w:val="clear" w:color="auto" w:fill="FCFCFC"/>
        </w:rPr>
        <w:t>迅速转换为结果</w:t>
      </w:r>
      <w:r w:rsidR="008F0D1B" w:rsidRPr="00FD010C">
        <w:rPr>
          <w:rFonts w:asciiTheme="minorEastAsia" w:hAnsiTheme="minorEastAsia" w:cs="Arial" w:hint="eastAsia"/>
          <w:sz w:val="24"/>
          <w:szCs w:val="24"/>
          <w:shd w:val="clear" w:color="auto" w:fill="FCFCFC"/>
        </w:rPr>
        <w:t>。Keras具有以下的特点</w:t>
      </w:r>
      <w:r w:rsidRPr="00FD010C">
        <w:rPr>
          <w:rFonts w:asciiTheme="minorEastAsia" w:hAnsiTheme="minorEastAsia" w:cs="Arial"/>
          <w:sz w:val="24"/>
          <w:szCs w:val="24"/>
          <w:shd w:val="clear" w:color="auto" w:fill="FCFCFC"/>
        </w:rPr>
        <w:t>：</w:t>
      </w:r>
      <w:r w:rsidR="008F0D1B" w:rsidRPr="00FD010C">
        <w:rPr>
          <w:rFonts w:asciiTheme="minorEastAsia" w:hAnsiTheme="minorEastAsia" w:cs="Arial"/>
          <w:sz w:val="24"/>
          <w:szCs w:val="24"/>
          <w:shd w:val="clear" w:color="auto" w:fill="FCFCFC"/>
        </w:rPr>
        <w:t>简易和快速的原型设计(keras具有高度模块化，</w:t>
      </w:r>
      <w:r w:rsidR="007A1CD9" w:rsidRPr="00FD010C">
        <w:rPr>
          <w:rFonts w:asciiTheme="minorEastAsia" w:hAnsiTheme="minorEastAsia" w:cs="Arial" w:hint="eastAsia"/>
          <w:sz w:val="24"/>
          <w:szCs w:val="24"/>
          <w:shd w:val="clear" w:color="auto" w:fill="FCFCFC"/>
        </w:rPr>
        <w:t>极度简洁特性</w:t>
      </w:r>
      <w:r w:rsidR="008F0D1B" w:rsidRPr="00FD010C">
        <w:rPr>
          <w:rFonts w:asciiTheme="minorEastAsia" w:hAnsiTheme="minorEastAsia" w:cs="Arial"/>
          <w:sz w:val="24"/>
          <w:szCs w:val="24"/>
          <w:shd w:val="clear" w:color="auto" w:fill="FCFCFC"/>
        </w:rPr>
        <w:t>和</w:t>
      </w:r>
      <w:proofErr w:type="gramStart"/>
      <w:r w:rsidR="008F0D1B" w:rsidRPr="00FD010C">
        <w:rPr>
          <w:rFonts w:asciiTheme="minorEastAsia" w:hAnsiTheme="minorEastAsia" w:cs="Arial"/>
          <w:sz w:val="24"/>
          <w:szCs w:val="24"/>
          <w:shd w:val="clear" w:color="auto" w:fill="FCFCFC"/>
        </w:rPr>
        <w:t>可</w:t>
      </w:r>
      <w:proofErr w:type="gramEnd"/>
      <w:r w:rsidR="008F0D1B" w:rsidRPr="00FD010C">
        <w:rPr>
          <w:rFonts w:asciiTheme="minorEastAsia" w:hAnsiTheme="minorEastAsia" w:cs="Arial"/>
          <w:sz w:val="24"/>
          <w:szCs w:val="24"/>
          <w:shd w:val="clear" w:color="auto" w:fill="FCFCFC"/>
        </w:rPr>
        <w:t>扩充特性)</w:t>
      </w:r>
      <w:r w:rsidR="008F0D1B" w:rsidRPr="00FD010C">
        <w:rPr>
          <w:rFonts w:asciiTheme="minorEastAsia" w:hAnsiTheme="minorEastAsia" w:cs="Arial" w:hint="eastAsia"/>
          <w:sz w:val="24"/>
          <w:szCs w:val="24"/>
          <w:shd w:val="clear" w:color="auto" w:fill="FCFCFC"/>
        </w:rPr>
        <w:t>，</w:t>
      </w:r>
      <w:r w:rsidR="008F0D1B" w:rsidRPr="00FD010C">
        <w:rPr>
          <w:rFonts w:asciiTheme="minorEastAsia" w:hAnsiTheme="minorEastAsia" w:cs="Arial"/>
          <w:sz w:val="24"/>
          <w:szCs w:val="24"/>
          <w:shd w:val="clear" w:color="auto" w:fill="FCFCFC"/>
        </w:rPr>
        <w:t>支持</w:t>
      </w:r>
      <w:r w:rsidR="005522EE" w:rsidRPr="00FD010C">
        <w:rPr>
          <w:rFonts w:asciiTheme="minorEastAsia" w:hAnsiTheme="minorEastAsia" w:cs="Arial" w:hint="eastAsia"/>
          <w:sz w:val="24"/>
          <w:szCs w:val="24"/>
          <w:shd w:val="clear" w:color="auto" w:fill="FCFCFC"/>
        </w:rPr>
        <w:t>卷积神经网络</w:t>
      </w:r>
      <w:r w:rsidR="008F0D1B" w:rsidRPr="00FD010C">
        <w:rPr>
          <w:rFonts w:asciiTheme="minorEastAsia" w:hAnsiTheme="minorEastAsia" w:cs="Arial"/>
          <w:sz w:val="24"/>
          <w:szCs w:val="24"/>
          <w:shd w:val="clear" w:color="auto" w:fill="FCFCFC"/>
        </w:rPr>
        <w:t>和</w:t>
      </w:r>
      <w:r w:rsidR="005522EE" w:rsidRPr="00FD010C">
        <w:rPr>
          <w:rFonts w:asciiTheme="minorEastAsia" w:hAnsiTheme="minorEastAsia" w:cs="Arial" w:hint="eastAsia"/>
          <w:sz w:val="24"/>
          <w:szCs w:val="24"/>
          <w:shd w:val="clear" w:color="auto" w:fill="FCFCFC"/>
        </w:rPr>
        <w:t>循环神经网络或者</w:t>
      </w:r>
      <w:r w:rsidR="008F0D1B" w:rsidRPr="00FD010C">
        <w:rPr>
          <w:rFonts w:asciiTheme="minorEastAsia" w:hAnsiTheme="minorEastAsia" w:cs="Arial"/>
          <w:sz w:val="24"/>
          <w:szCs w:val="24"/>
          <w:shd w:val="clear" w:color="auto" w:fill="FCFCFC"/>
        </w:rPr>
        <w:t>二者的结合</w:t>
      </w:r>
      <w:r w:rsidR="005522EE" w:rsidRPr="00FD010C">
        <w:rPr>
          <w:rFonts w:asciiTheme="minorEastAsia" w:hAnsiTheme="minorEastAsia" w:cs="Arial" w:hint="eastAsia"/>
          <w:sz w:val="24"/>
          <w:szCs w:val="24"/>
          <w:shd w:val="clear" w:color="auto" w:fill="FCFCFC"/>
        </w:rPr>
        <w:t>，同时支持</w:t>
      </w:r>
      <w:r w:rsidR="008F0D1B" w:rsidRPr="00FD010C">
        <w:rPr>
          <w:rFonts w:asciiTheme="minorEastAsia" w:hAnsiTheme="minorEastAsia" w:cs="Arial"/>
          <w:sz w:val="24"/>
          <w:szCs w:val="24"/>
          <w:shd w:val="clear" w:color="auto" w:fill="FCFCFC"/>
        </w:rPr>
        <w:t>CPU和GPU切换</w:t>
      </w:r>
      <w:r w:rsidR="005522EE" w:rsidRPr="00FD010C">
        <w:rPr>
          <w:rFonts w:asciiTheme="minorEastAsia" w:hAnsiTheme="minorEastAsia" w:cs="Arial" w:hint="eastAsia"/>
          <w:sz w:val="24"/>
          <w:szCs w:val="24"/>
          <w:shd w:val="clear" w:color="auto" w:fill="FCFCFC"/>
        </w:rPr>
        <w:t>来进行模型的运行</w:t>
      </w:r>
      <w:r w:rsidR="008F0D1B" w:rsidRPr="00FD010C">
        <w:rPr>
          <w:rFonts w:asciiTheme="minorEastAsia" w:hAnsiTheme="minorEastAsia" w:cs="Arial" w:hint="eastAsia"/>
          <w:sz w:val="24"/>
          <w:szCs w:val="24"/>
          <w:shd w:val="clear" w:color="auto" w:fill="FCFCFC"/>
        </w:rPr>
        <w:t>。</w:t>
      </w:r>
      <w:r w:rsidR="007A1CD9" w:rsidRPr="00FD010C">
        <w:rPr>
          <w:rFonts w:asciiTheme="minorEastAsia" w:hAnsiTheme="minorEastAsia" w:cs="Arial" w:hint="eastAsia"/>
          <w:sz w:val="24"/>
          <w:szCs w:val="24"/>
          <w:shd w:val="clear" w:color="auto" w:fill="FCFCFC"/>
        </w:rPr>
        <w:t>并且</w:t>
      </w:r>
      <w:r w:rsidR="008F0D1B" w:rsidRPr="00FD010C">
        <w:rPr>
          <w:rFonts w:asciiTheme="minorEastAsia" w:hAnsiTheme="minorEastAsia" w:cs="Arial" w:hint="eastAsia"/>
          <w:sz w:val="24"/>
          <w:szCs w:val="24"/>
          <w:shd w:val="clear" w:color="auto" w:fill="FCFCFC"/>
        </w:rPr>
        <w:t>Keras的设计原则有用户友好，模块性，易扩展性</w:t>
      </w:r>
      <w:r w:rsidR="007A1CD9" w:rsidRPr="00FD010C">
        <w:rPr>
          <w:rFonts w:asciiTheme="minorEastAsia" w:hAnsiTheme="minorEastAsia" w:cs="Arial" w:hint="eastAsia"/>
          <w:sz w:val="24"/>
          <w:szCs w:val="24"/>
          <w:shd w:val="clear" w:color="auto" w:fill="FCFCFC"/>
        </w:rPr>
        <w:t>，主要体现在在</w:t>
      </w:r>
      <w:r w:rsidR="00556742" w:rsidRPr="00FD010C">
        <w:rPr>
          <w:rFonts w:asciiTheme="minorEastAsia" w:hAnsiTheme="minorEastAsia" w:cs="Arial" w:hint="eastAsia"/>
          <w:sz w:val="24"/>
          <w:szCs w:val="24"/>
          <w:shd w:val="clear" w:color="auto" w:fill="FCFCFC"/>
        </w:rPr>
        <w:t>体现在</w:t>
      </w:r>
      <w:r w:rsidR="00556742" w:rsidRPr="00FD010C">
        <w:rPr>
          <w:rFonts w:asciiTheme="minorEastAsia" w:hAnsiTheme="minorEastAsia" w:cs="Arial"/>
          <w:sz w:val="24"/>
          <w:szCs w:val="24"/>
          <w:shd w:val="clear" w:color="auto" w:fill="FCFCFC"/>
        </w:rPr>
        <w:t>Keras遵循减少认知困难的最佳实践:Keras</w:t>
      </w:r>
      <w:r w:rsidR="008C0CEC">
        <w:rPr>
          <w:rFonts w:asciiTheme="minorEastAsia" w:hAnsiTheme="minorEastAsia" w:cs="Arial" w:hint="eastAsia"/>
          <w:sz w:val="24"/>
          <w:szCs w:val="24"/>
          <w:shd w:val="clear" w:color="auto" w:fill="FCFCFC"/>
        </w:rPr>
        <w:t>目标是为了</w:t>
      </w:r>
      <w:r w:rsidR="00556742" w:rsidRPr="00FD010C">
        <w:rPr>
          <w:rFonts w:asciiTheme="minorEastAsia" w:hAnsiTheme="minorEastAsia" w:cs="Arial"/>
          <w:sz w:val="24"/>
          <w:szCs w:val="24"/>
          <w:shd w:val="clear" w:color="auto" w:fill="FCFCFC"/>
        </w:rPr>
        <w:t>极大减少用户</w:t>
      </w:r>
      <w:r w:rsidR="008C0CEC">
        <w:rPr>
          <w:rFonts w:asciiTheme="minorEastAsia" w:hAnsiTheme="minorEastAsia" w:cs="Arial" w:hint="eastAsia"/>
          <w:sz w:val="24"/>
          <w:szCs w:val="24"/>
          <w:shd w:val="clear" w:color="auto" w:fill="FCFCFC"/>
        </w:rPr>
        <w:t>在使用深度学习下</w:t>
      </w:r>
      <w:r w:rsidR="00556742" w:rsidRPr="00FD010C">
        <w:rPr>
          <w:rFonts w:asciiTheme="minorEastAsia" w:hAnsiTheme="minorEastAsia" w:cs="Arial"/>
          <w:sz w:val="24"/>
          <w:szCs w:val="24"/>
          <w:shd w:val="clear" w:color="auto" w:fill="FCFCFC"/>
        </w:rPr>
        <w:t>的工作量，</w:t>
      </w:r>
      <w:r w:rsidR="009B1109">
        <w:rPr>
          <w:rFonts w:asciiTheme="minorEastAsia" w:hAnsiTheme="minorEastAsia" w:cs="Arial" w:hint="eastAsia"/>
          <w:sz w:val="24"/>
          <w:szCs w:val="24"/>
          <w:shd w:val="clear" w:color="auto" w:fill="FCFCFC"/>
        </w:rPr>
        <w:t>所以它</w:t>
      </w:r>
      <w:r w:rsidR="009B1109" w:rsidRPr="00FD010C">
        <w:rPr>
          <w:rFonts w:asciiTheme="minorEastAsia" w:hAnsiTheme="minorEastAsia" w:cs="Arial"/>
          <w:sz w:val="24"/>
          <w:szCs w:val="24"/>
          <w:shd w:val="clear" w:color="auto" w:fill="FCFCFC"/>
        </w:rPr>
        <w:t>提供</w:t>
      </w:r>
      <w:r w:rsidR="009B1109">
        <w:rPr>
          <w:rFonts w:asciiTheme="minorEastAsia" w:hAnsiTheme="minorEastAsia" w:cs="Arial" w:hint="eastAsia"/>
          <w:sz w:val="24"/>
          <w:szCs w:val="24"/>
          <w:shd w:val="clear" w:color="auto" w:fill="FCFCFC"/>
        </w:rPr>
        <w:t>了</w:t>
      </w:r>
      <w:r w:rsidR="009B1109" w:rsidRPr="00FD010C">
        <w:rPr>
          <w:rFonts w:asciiTheme="minorEastAsia" w:hAnsiTheme="minorEastAsia" w:cs="Arial"/>
          <w:sz w:val="24"/>
          <w:szCs w:val="24"/>
          <w:shd w:val="clear" w:color="auto" w:fill="FCFCFC"/>
        </w:rPr>
        <w:t>一致而简洁的API</w:t>
      </w:r>
      <w:r w:rsidR="007D6928">
        <w:rPr>
          <w:rFonts w:asciiTheme="minorEastAsia" w:hAnsiTheme="minorEastAsia" w:cs="Arial" w:hint="eastAsia"/>
          <w:sz w:val="24"/>
          <w:szCs w:val="24"/>
          <w:shd w:val="clear" w:color="auto" w:fill="FCFCFC"/>
        </w:rPr>
        <w:t>，并且从</w:t>
      </w:r>
      <w:r w:rsidR="0059546F">
        <w:rPr>
          <w:rFonts w:asciiTheme="minorEastAsia" w:hAnsiTheme="minorEastAsia" w:cs="Arial" w:hint="eastAsia"/>
          <w:sz w:val="24"/>
          <w:szCs w:val="24"/>
          <w:shd w:val="clear" w:color="auto" w:fill="FCFCFC"/>
        </w:rPr>
        <w:t>常用的</w:t>
      </w:r>
      <w:r w:rsidR="007D6928">
        <w:rPr>
          <w:rFonts w:asciiTheme="minorEastAsia" w:hAnsiTheme="minorEastAsia" w:cs="Arial" w:hint="eastAsia"/>
          <w:sz w:val="24"/>
          <w:szCs w:val="24"/>
          <w:shd w:val="clear" w:color="auto" w:fill="FCFCFC"/>
        </w:rPr>
        <w:t>神经网络模型到函数和优化器</w:t>
      </w:r>
      <w:r w:rsidR="0059546F">
        <w:rPr>
          <w:rFonts w:asciiTheme="minorEastAsia" w:hAnsiTheme="minorEastAsia" w:cs="Arial" w:hint="eastAsia"/>
          <w:sz w:val="24"/>
          <w:szCs w:val="24"/>
          <w:shd w:val="clear" w:color="auto" w:fill="FCFCFC"/>
        </w:rPr>
        <w:t>，都封成一个一个函数</w:t>
      </w:r>
      <w:r w:rsidR="009B1109" w:rsidRPr="00FD010C">
        <w:rPr>
          <w:rFonts w:asciiTheme="minorEastAsia" w:hAnsiTheme="minorEastAsia" w:cs="Arial"/>
          <w:sz w:val="24"/>
          <w:szCs w:val="24"/>
          <w:shd w:val="clear" w:color="auto" w:fill="FCFCFC"/>
        </w:rPr>
        <w:t>，</w:t>
      </w:r>
      <w:r w:rsidR="0059546F">
        <w:rPr>
          <w:rFonts w:asciiTheme="minorEastAsia" w:hAnsiTheme="minorEastAsia" w:cs="Arial" w:hint="eastAsia"/>
          <w:sz w:val="24"/>
          <w:szCs w:val="24"/>
          <w:shd w:val="clear" w:color="auto" w:fill="FCFCFC"/>
        </w:rPr>
        <w:t>但是keras也</w:t>
      </w:r>
      <w:r w:rsidR="007C705F">
        <w:rPr>
          <w:rFonts w:asciiTheme="minorEastAsia" w:hAnsiTheme="minorEastAsia" w:cs="Arial" w:hint="eastAsia"/>
          <w:sz w:val="24"/>
          <w:szCs w:val="24"/>
          <w:shd w:val="clear" w:color="auto" w:fill="FCFCFC"/>
        </w:rPr>
        <w:t>能够</w:t>
      </w:r>
      <w:r w:rsidR="0059546F">
        <w:rPr>
          <w:rFonts w:asciiTheme="minorEastAsia" w:hAnsiTheme="minorEastAsia" w:cs="Arial" w:hint="eastAsia"/>
          <w:sz w:val="24"/>
          <w:szCs w:val="24"/>
          <w:shd w:val="clear" w:color="auto" w:fill="FCFCFC"/>
        </w:rPr>
        <w:t>支持用户能够定义自己的网络层结构和损失函数等，</w:t>
      </w:r>
      <w:r w:rsidR="00556742" w:rsidRPr="00FD010C">
        <w:rPr>
          <w:rFonts w:asciiTheme="minorEastAsia" w:hAnsiTheme="minorEastAsia" w:cs="Arial"/>
          <w:sz w:val="24"/>
          <w:szCs w:val="24"/>
          <w:shd w:val="clear" w:color="auto" w:fill="FCFCFC"/>
        </w:rPr>
        <w:t>同时Keras提供清晰和具有实践意义的bug反馈。</w:t>
      </w:r>
      <w:r w:rsidR="005522EE" w:rsidRPr="00FD010C">
        <w:rPr>
          <w:rFonts w:asciiTheme="minorEastAsia" w:hAnsiTheme="minorEastAsia" w:cs="Arial" w:hint="eastAsia"/>
          <w:sz w:val="24"/>
          <w:szCs w:val="24"/>
          <w:shd w:val="clear" w:color="auto" w:fill="FCFCFC"/>
        </w:rPr>
        <w:t>Keras有两种类型的模型，序贯模型和函数式模型</w:t>
      </w:r>
      <w:r w:rsidR="007A1CD9" w:rsidRPr="00FD010C">
        <w:rPr>
          <w:rFonts w:asciiTheme="minorEastAsia" w:hAnsiTheme="minorEastAsia" w:cs="Arial" w:hint="eastAsia"/>
          <w:sz w:val="24"/>
          <w:szCs w:val="24"/>
          <w:shd w:val="clear" w:color="auto" w:fill="FCFCFC"/>
        </w:rPr>
        <w:t>。序贯模型特点是层与层之间只有相邻的关系，</w:t>
      </w:r>
      <w:proofErr w:type="gramStart"/>
      <w:r w:rsidR="007A1CD9" w:rsidRPr="00FD010C">
        <w:rPr>
          <w:rFonts w:asciiTheme="minorEastAsia" w:hAnsiTheme="minorEastAsia" w:cs="Arial" w:hint="eastAsia"/>
          <w:sz w:val="24"/>
          <w:szCs w:val="24"/>
          <w:shd w:val="clear" w:color="auto" w:fill="FCFCFC"/>
        </w:rPr>
        <w:t>没有跨层链接</w:t>
      </w:r>
      <w:proofErr w:type="gramEnd"/>
      <w:r w:rsidR="007A1CD9" w:rsidRPr="00FD010C">
        <w:rPr>
          <w:rFonts w:asciiTheme="minorEastAsia" w:hAnsiTheme="minorEastAsia" w:cs="Arial" w:hint="eastAsia"/>
          <w:sz w:val="24"/>
          <w:szCs w:val="24"/>
          <w:shd w:val="clear" w:color="auto" w:fill="FCFCFC"/>
        </w:rPr>
        <w:t>，编译速度快，函数式模型的特点是层与层之间任意链接，编译速度慢。由于本文的模型是多个网络层的线性堆叠，是从头到为的结构顺序，</w:t>
      </w:r>
      <w:r w:rsidR="00F02042" w:rsidRPr="00FD010C">
        <w:rPr>
          <w:rFonts w:asciiTheme="minorEastAsia" w:hAnsiTheme="minorEastAsia" w:cs="Arial" w:hint="eastAsia"/>
          <w:sz w:val="24"/>
          <w:szCs w:val="24"/>
          <w:shd w:val="clear" w:color="auto" w:fill="FCFCFC"/>
        </w:rPr>
        <w:t>没有分叉的产生，序</w:t>
      </w:r>
      <w:r w:rsidR="007A1CD9" w:rsidRPr="00FD010C">
        <w:rPr>
          <w:rFonts w:asciiTheme="minorEastAsia" w:hAnsiTheme="minorEastAsia" w:cs="Arial" w:hint="eastAsia"/>
          <w:sz w:val="24"/>
          <w:szCs w:val="24"/>
          <w:shd w:val="clear" w:color="auto" w:fill="FCFCFC"/>
        </w:rPr>
        <w:t>贯模型。</w:t>
      </w:r>
    </w:p>
    <w:p w14:paraId="2A50C853" w14:textId="0A215DE8" w:rsidR="00854EBC" w:rsidRPr="00FD010C" w:rsidRDefault="00F02042" w:rsidP="009C60F9">
      <w:pPr>
        <w:spacing w:line="288" w:lineRule="auto"/>
        <w:ind w:firstLineChars="200" w:firstLine="480"/>
        <w:rPr>
          <w:rFonts w:asciiTheme="minorEastAsia" w:hAnsiTheme="minorEastAsia" w:cs="Arial"/>
          <w:sz w:val="24"/>
          <w:szCs w:val="24"/>
          <w:shd w:val="clear" w:color="auto" w:fill="FCFCFC"/>
        </w:rPr>
      </w:pPr>
      <w:r w:rsidRPr="00FD010C">
        <w:rPr>
          <w:rFonts w:asciiTheme="minorEastAsia" w:hAnsiTheme="minorEastAsia" w:cs="Arial" w:hint="eastAsia"/>
          <w:sz w:val="24"/>
          <w:szCs w:val="24"/>
          <w:shd w:val="clear" w:color="auto" w:fill="FCFCFC"/>
        </w:rPr>
        <w:t>在对模型进行构建并实现的时候，首先需要</w:t>
      </w:r>
      <w:r w:rsidR="00FB5846" w:rsidRPr="00FD010C">
        <w:rPr>
          <w:rFonts w:asciiTheme="minorEastAsia" w:hAnsiTheme="minorEastAsia" w:cs="Arial" w:hint="eastAsia"/>
          <w:sz w:val="24"/>
          <w:szCs w:val="24"/>
          <w:shd w:val="clear" w:color="auto" w:fill="FCFCFC"/>
        </w:rPr>
        <w:t>准备好输入输出的数据以及它们的数据量以及数据的维度，还有确定在模型中使用的网络层以及网络层的顺序以及确定模型在训练的时候</w:t>
      </w:r>
      <w:r w:rsidR="001F712A" w:rsidRPr="00FD010C">
        <w:rPr>
          <w:rFonts w:asciiTheme="minorEastAsia" w:hAnsiTheme="minorEastAsia" w:cs="Arial" w:hint="eastAsia"/>
          <w:sz w:val="24"/>
          <w:szCs w:val="24"/>
          <w:shd w:val="clear" w:color="auto" w:fill="FCFCFC"/>
        </w:rPr>
        <w:t>的损失函数以及优化器等等</w:t>
      </w:r>
      <w:r w:rsidR="00FB5846" w:rsidRPr="00FD010C">
        <w:rPr>
          <w:rFonts w:asciiTheme="minorEastAsia" w:hAnsiTheme="minorEastAsia" w:cs="Arial" w:hint="eastAsia"/>
          <w:sz w:val="24"/>
          <w:szCs w:val="24"/>
          <w:shd w:val="clear" w:color="auto" w:fill="FCFCFC"/>
        </w:rPr>
        <w:t>。</w:t>
      </w:r>
      <w:r w:rsidR="001F712A" w:rsidRPr="00FD010C">
        <w:rPr>
          <w:rFonts w:asciiTheme="minorEastAsia" w:hAnsiTheme="minorEastAsia" w:cs="Arial" w:hint="eastAsia"/>
          <w:sz w:val="24"/>
          <w:szCs w:val="24"/>
          <w:shd w:val="clear" w:color="auto" w:fill="FCFCFC"/>
        </w:rPr>
        <w:t>在这里K</w:t>
      </w:r>
      <w:r w:rsidR="001F712A" w:rsidRPr="00FD010C">
        <w:rPr>
          <w:rFonts w:asciiTheme="minorEastAsia" w:hAnsiTheme="minorEastAsia" w:cs="Arial"/>
          <w:sz w:val="24"/>
          <w:szCs w:val="24"/>
          <w:shd w:val="clear" w:color="auto" w:fill="FCFCFC"/>
        </w:rPr>
        <w:t>e</w:t>
      </w:r>
      <w:r w:rsidR="001F712A" w:rsidRPr="00FD010C">
        <w:rPr>
          <w:rFonts w:asciiTheme="minorEastAsia" w:hAnsiTheme="minorEastAsia" w:cs="Arial" w:hint="eastAsia"/>
          <w:sz w:val="24"/>
          <w:szCs w:val="24"/>
          <w:shd w:val="clear" w:color="auto" w:fill="FCFCFC"/>
        </w:rPr>
        <w:t>ras提供了大量已经封装好的网络层以及函数，里面不但有常见的网网络层，而且还有一系列的激活函数，可训练权重的应用，回</w:t>
      </w:r>
      <w:proofErr w:type="gramStart"/>
      <w:r w:rsidR="001F712A" w:rsidRPr="00FD010C">
        <w:rPr>
          <w:rFonts w:asciiTheme="minorEastAsia" w:hAnsiTheme="minorEastAsia" w:cs="Arial" w:hint="eastAsia"/>
          <w:sz w:val="24"/>
          <w:szCs w:val="24"/>
          <w:shd w:val="clear" w:color="auto" w:fill="FCFCFC"/>
        </w:rPr>
        <w:t>调函数</w:t>
      </w:r>
      <w:proofErr w:type="gramEnd"/>
      <w:r w:rsidR="000B1ED3" w:rsidRPr="00FD010C">
        <w:rPr>
          <w:rFonts w:asciiTheme="minorEastAsia" w:hAnsiTheme="minorEastAsia" w:cs="Arial" w:hint="eastAsia"/>
          <w:sz w:val="24"/>
          <w:szCs w:val="24"/>
          <w:shd w:val="clear" w:color="auto" w:fill="FCFCFC"/>
        </w:rPr>
        <w:t>等，并且还提供模型可视化使得抽象的模型能够生动形象的展示出来。虽然Keras提供一般大量使用的函数结构，但是它也对自定义层提供了良好支持来满足自定义网络的特殊需求。</w:t>
      </w:r>
      <w:r w:rsidR="00854EBC" w:rsidRPr="00FD010C">
        <w:rPr>
          <w:rFonts w:asciiTheme="minorEastAsia" w:hAnsiTheme="minorEastAsia" w:cs="Arial" w:hint="eastAsia"/>
          <w:sz w:val="24"/>
          <w:szCs w:val="24"/>
          <w:shd w:val="clear" w:color="auto" w:fill="FCFCFC"/>
        </w:rPr>
        <w:t>同时在使用Keras模型框架中，使用者只需输入首个网络层的输入维度，之后的每个网络层的输入都会根据上一层的输出维度来</w:t>
      </w:r>
      <w:r w:rsidR="00213D72">
        <w:rPr>
          <w:rFonts w:asciiTheme="minorEastAsia" w:hAnsiTheme="minorEastAsia" w:cs="Arial" w:hint="eastAsia"/>
          <w:sz w:val="24"/>
          <w:szCs w:val="24"/>
          <w:shd w:val="clear" w:color="auto" w:fill="FCFCFC"/>
        </w:rPr>
        <w:t>进行输入维度的</w:t>
      </w:r>
      <w:r w:rsidR="00854EBC" w:rsidRPr="00FD010C">
        <w:rPr>
          <w:rFonts w:asciiTheme="minorEastAsia" w:hAnsiTheme="minorEastAsia" w:cs="Arial" w:hint="eastAsia"/>
          <w:sz w:val="24"/>
          <w:szCs w:val="24"/>
          <w:shd w:val="clear" w:color="auto" w:fill="FCFCFC"/>
        </w:rPr>
        <w:t>自适应。</w:t>
      </w:r>
    </w:p>
    <w:p w14:paraId="7821DE48" w14:textId="64E3CB91" w:rsidR="00854EBC" w:rsidRPr="00FD010C" w:rsidRDefault="00854EBC" w:rsidP="009C60F9">
      <w:pPr>
        <w:spacing w:line="288" w:lineRule="auto"/>
        <w:ind w:firstLineChars="200" w:firstLine="480"/>
        <w:rPr>
          <w:rFonts w:asciiTheme="minorEastAsia" w:hAnsiTheme="minorEastAsia" w:cs="Arial"/>
          <w:sz w:val="24"/>
          <w:szCs w:val="24"/>
          <w:shd w:val="clear" w:color="auto" w:fill="FCFCFC"/>
        </w:rPr>
      </w:pPr>
      <w:r w:rsidRPr="00FD010C">
        <w:rPr>
          <w:rFonts w:asciiTheme="minorEastAsia" w:hAnsiTheme="minorEastAsia" w:cs="Arial" w:hint="eastAsia"/>
          <w:sz w:val="24"/>
          <w:szCs w:val="24"/>
          <w:shd w:val="clear" w:color="auto" w:fill="FCFCFC"/>
        </w:rPr>
        <w:t>在模型执行的阶段时候，只需调用里面的compile函数</w:t>
      </w:r>
      <w:r w:rsidR="00CA7E90">
        <w:rPr>
          <w:rFonts w:asciiTheme="minorEastAsia" w:hAnsiTheme="minorEastAsia" w:cs="Arial" w:hint="eastAsia"/>
          <w:sz w:val="24"/>
          <w:szCs w:val="24"/>
          <w:shd w:val="clear" w:color="auto" w:fill="FCFCFC"/>
        </w:rPr>
        <w:t>，损失函数</w:t>
      </w:r>
      <w:r w:rsidRPr="00FD010C">
        <w:rPr>
          <w:rFonts w:asciiTheme="minorEastAsia" w:hAnsiTheme="minorEastAsia" w:cs="Arial" w:hint="eastAsia"/>
          <w:sz w:val="24"/>
          <w:szCs w:val="24"/>
          <w:shd w:val="clear" w:color="auto" w:fill="FCFCFC"/>
        </w:rPr>
        <w:t>，损失函数优化器，</w:t>
      </w:r>
      <w:r w:rsidR="00213D72">
        <w:rPr>
          <w:rFonts w:asciiTheme="minorEastAsia" w:hAnsiTheme="minorEastAsia" w:cs="Arial" w:hint="eastAsia"/>
          <w:sz w:val="24"/>
          <w:szCs w:val="24"/>
          <w:shd w:val="clear" w:color="auto" w:fill="FCFCFC"/>
        </w:rPr>
        <w:t>确定模型的基本的优化算法和目标值。最后调用创建模型对象中的fit函数，</w:t>
      </w:r>
      <w:r w:rsidR="00117F53">
        <w:rPr>
          <w:rFonts w:asciiTheme="minorEastAsia" w:hAnsiTheme="minorEastAsia" w:cs="Arial" w:hint="eastAsia"/>
          <w:sz w:val="24"/>
          <w:szCs w:val="24"/>
          <w:shd w:val="clear" w:color="auto" w:fill="FCFCFC"/>
        </w:rPr>
        <w:t>往模型中</w:t>
      </w:r>
      <w:r w:rsidR="00213D72" w:rsidRPr="00FD010C">
        <w:rPr>
          <w:rFonts w:asciiTheme="minorEastAsia" w:hAnsiTheme="minorEastAsia" w:cs="Arial" w:hint="eastAsia"/>
          <w:sz w:val="24"/>
          <w:szCs w:val="24"/>
          <w:shd w:val="clear" w:color="auto" w:fill="FCFCFC"/>
        </w:rPr>
        <w:t>输入训练集</w:t>
      </w:r>
      <w:r w:rsidR="00213D72">
        <w:rPr>
          <w:rFonts w:asciiTheme="minorEastAsia" w:hAnsiTheme="minorEastAsia" w:cs="Arial" w:hint="eastAsia"/>
          <w:sz w:val="24"/>
          <w:szCs w:val="24"/>
          <w:shd w:val="clear" w:color="auto" w:fill="FCFCFC"/>
        </w:rPr>
        <w:t>以及其输出值</w:t>
      </w:r>
      <w:r w:rsidR="00117F53">
        <w:rPr>
          <w:rFonts w:asciiTheme="minorEastAsia" w:hAnsiTheme="minorEastAsia" w:cs="Arial" w:hint="eastAsia"/>
          <w:sz w:val="24"/>
          <w:szCs w:val="24"/>
          <w:shd w:val="clear" w:color="auto" w:fill="FCFCFC"/>
        </w:rPr>
        <w:t>，设置好模型的训练轮数和一次训练所选取的样本数</w:t>
      </w:r>
      <w:r w:rsidR="00213D72">
        <w:rPr>
          <w:rFonts w:asciiTheme="minorEastAsia" w:hAnsiTheme="minorEastAsia" w:cs="Arial" w:hint="eastAsia"/>
          <w:sz w:val="24"/>
          <w:szCs w:val="24"/>
          <w:shd w:val="clear" w:color="auto" w:fill="FCFCFC"/>
        </w:rPr>
        <w:t>，</w:t>
      </w:r>
      <w:r w:rsidRPr="00FD010C">
        <w:rPr>
          <w:rFonts w:asciiTheme="minorEastAsia" w:hAnsiTheme="minorEastAsia" w:cs="Arial" w:hint="eastAsia"/>
          <w:sz w:val="24"/>
          <w:szCs w:val="24"/>
          <w:shd w:val="clear" w:color="auto" w:fill="FCFCFC"/>
        </w:rPr>
        <w:t>计算机便会</w:t>
      </w:r>
      <w:r w:rsidR="00CA7E90">
        <w:rPr>
          <w:rFonts w:asciiTheme="minorEastAsia" w:hAnsiTheme="minorEastAsia" w:cs="Arial" w:hint="eastAsia"/>
          <w:sz w:val="24"/>
          <w:szCs w:val="24"/>
          <w:shd w:val="clear" w:color="auto" w:fill="FCFCFC"/>
        </w:rPr>
        <w:t>使</w:t>
      </w:r>
      <w:r w:rsidRPr="00FD010C">
        <w:rPr>
          <w:rFonts w:asciiTheme="minorEastAsia" w:hAnsiTheme="minorEastAsia" w:cs="Arial" w:hint="eastAsia"/>
          <w:sz w:val="24"/>
          <w:szCs w:val="24"/>
          <w:shd w:val="clear" w:color="auto" w:fill="FCFCFC"/>
        </w:rPr>
        <w:t>数据按照规定好的操作</w:t>
      </w:r>
      <w:r w:rsidR="00CA7E90">
        <w:rPr>
          <w:rFonts w:asciiTheme="minorEastAsia" w:hAnsiTheme="minorEastAsia" w:cs="Arial" w:hint="eastAsia"/>
          <w:sz w:val="24"/>
          <w:szCs w:val="24"/>
          <w:shd w:val="clear" w:color="auto" w:fill="FCFCFC"/>
        </w:rPr>
        <w:t>经过设定好的神经网络层结构来</w:t>
      </w:r>
      <w:r w:rsidRPr="00FD010C">
        <w:rPr>
          <w:rFonts w:asciiTheme="minorEastAsia" w:hAnsiTheme="minorEastAsia" w:cs="Arial" w:hint="eastAsia"/>
          <w:sz w:val="24"/>
          <w:szCs w:val="24"/>
          <w:shd w:val="clear" w:color="auto" w:fill="FCFCFC"/>
        </w:rPr>
        <w:t>完成一系列的</w:t>
      </w:r>
      <w:r w:rsidR="00117F53">
        <w:rPr>
          <w:rFonts w:asciiTheme="minorEastAsia" w:hAnsiTheme="minorEastAsia" w:cs="Arial" w:hint="eastAsia"/>
          <w:sz w:val="24"/>
          <w:szCs w:val="24"/>
          <w:shd w:val="clear" w:color="auto" w:fill="FCFCFC"/>
        </w:rPr>
        <w:t>参数的</w:t>
      </w:r>
      <w:r w:rsidRPr="00FD010C">
        <w:rPr>
          <w:rFonts w:asciiTheme="minorEastAsia" w:hAnsiTheme="minorEastAsia" w:cs="Arial" w:hint="eastAsia"/>
          <w:sz w:val="24"/>
          <w:szCs w:val="24"/>
          <w:shd w:val="clear" w:color="auto" w:fill="FCFCFC"/>
        </w:rPr>
        <w:t>计算。</w:t>
      </w:r>
    </w:p>
    <w:p w14:paraId="465970F5" w14:textId="77777777" w:rsidR="00622A46" w:rsidRPr="008F0D1B" w:rsidRDefault="00622A46" w:rsidP="00622A46">
      <w:pPr>
        <w:rPr>
          <w:rFonts w:asciiTheme="majorEastAsia" w:eastAsiaTheme="majorEastAsia" w:hAnsiTheme="majorEastAsia"/>
          <w:sz w:val="24"/>
          <w:szCs w:val="24"/>
        </w:rPr>
      </w:pPr>
    </w:p>
    <w:p w14:paraId="704F4A22" w14:textId="77777777" w:rsidR="000E4A72" w:rsidRDefault="000E4A72" w:rsidP="000E4A72">
      <w:pPr>
        <w:pStyle w:val="2"/>
        <w:spacing w:before="100" w:beforeAutospacing="1" w:after="100" w:afterAutospacing="1"/>
        <w:rPr>
          <w:rFonts w:ascii="黑体" w:hAnsi="黑体"/>
        </w:rPr>
      </w:pPr>
      <w:bookmarkStart w:id="13" w:name="_Toc40635920"/>
      <w:proofErr w:type="gramStart"/>
      <w:r w:rsidRPr="00B031F9">
        <w:rPr>
          <w:rFonts w:ascii="黑体" w:hAnsi="黑体" w:hint="eastAsia"/>
        </w:rPr>
        <w:t>2</w:t>
      </w:r>
      <w:r w:rsidRPr="00B031F9">
        <w:rPr>
          <w:rFonts w:ascii="黑体" w:hAnsi="黑体"/>
        </w:rPr>
        <w:t>.2</w:t>
      </w:r>
      <w:r w:rsidRPr="00B031F9">
        <w:rPr>
          <w:rFonts w:ascii="黑体" w:hAnsi="黑体" w:hint="eastAsia"/>
        </w:rPr>
        <w:t xml:space="preserve"> </w:t>
      </w:r>
      <w:r w:rsidR="00167CE3">
        <w:rPr>
          <w:rFonts w:ascii="黑体" w:hAnsi="黑体"/>
        </w:rPr>
        <w:t xml:space="preserve"> </w:t>
      </w:r>
      <w:r w:rsidR="005522EE" w:rsidRPr="005522EE">
        <w:rPr>
          <w:rFonts w:ascii="黑体" w:hAnsi="黑体"/>
        </w:rPr>
        <w:t>Conv</w:t>
      </w:r>
      <w:proofErr w:type="gramEnd"/>
      <w:r w:rsidR="005522EE" w:rsidRPr="005522EE">
        <w:rPr>
          <w:rFonts w:ascii="黑体" w:hAnsi="黑体"/>
        </w:rPr>
        <w:t>1D</w:t>
      </w:r>
      <w:bookmarkEnd w:id="13"/>
    </w:p>
    <w:p w14:paraId="2CDBE01B" w14:textId="77777777" w:rsidR="001C72F0" w:rsidRPr="00FD010C" w:rsidRDefault="001C72F0" w:rsidP="00FD010C">
      <w:pPr>
        <w:spacing w:line="288" w:lineRule="auto"/>
        <w:ind w:firstLineChars="200" w:firstLine="480"/>
        <w:rPr>
          <w:rFonts w:asciiTheme="minorEastAsia" w:hAnsiTheme="minorEastAsia"/>
          <w:sz w:val="24"/>
          <w:szCs w:val="24"/>
        </w:rPr>
      </w:pPr>
      <w:r w:rsidRPr="00FD010C">
        <w:rPr>
          <w:rFonts w:asciiTheme="minorEastAsia" w:hAnsiTheme="minorEastAsia" w:hint="eastAsia"/>
          <w:sz w:val="24"/>
          <w:szCs w:val="24"/>
        </w:rPr>
        <w:t>卷积神经网络可以很好得识别出数据中的简单模式，提取出数据中的特征，然后根据这些模式或者特征在更高级别的层中生成更为复杂的模式。当遇到需要从整体数据集</w:t>
      </w:r>
      <w:r w:rsidRPr="00FD010C">
        <w:rPr>
          <w:rFonts w:asciiTheme="minorEastAsia" w:hAnsiTheme="minorEastAsia" w:hint="eastAsia"/>
          <w:sz w:val="24"/>
          <w:szCs w:val="24"/>
        </w:rPr>
        <w:lastRenderedPageBreak/>
        <w:t>中较短的（固定长度）片段中获得感兴趣特征，并且该特性在该数据片段中的位置不具有高度相关性时，一维卷积神经网络（Conv</w:t>
      </w:r>
      <w:r w:rsidRPr="00FD010C">
        <w:rPr>
          <w:rFonts w:asciiTheme="minorEastAsia" w:hAnsiTheme="minorEastAsia"/>
          <w:sz w:val="24"/>
          <w:szCs w:val="24"/>
        </w:rPr>
        <w:t>1D</w:t>
      </w:r>
      <w:r w:rsidRPr="00FD010C">
        <w:rPr>
          <w:rFonts w:asciiTheme="minorEastAsia" w:hAnsiTheme="minorEastAsia" w:hint="eastAsia"/>
          <w:sz w:val="24"/>
          <w:szCs w:val="24"/>
        </w:rPr>
        <w:t>）是非常有效的。</w:t>
      </w:r>
    </w:p>
    <w:p w14:paraId="0A313910" w14:textId="59771C46" w:rsidR="001C72F0" w:rsidRPr="00FD010C" w:rsidRDefault="001C72F0" w:rsidP="00FD010C">
      <w:pPr>
        <w:spacing w:line="288" w:lineRule="auto"/>
        <w:ind w:firstLineChars="200" w:firstLine="480"/>
        <w:rPr>
          <w:rFonts w:asciiTheme="minorEastAsia" w:hAnsiTheme="minorEastAsia"/>
          <w:sz w:val="24"/>
          <w:szCs w:val="24"/>
        </w:rPr>
      </w:pPr>
      <w:r w:rsidRPr="00FD010C">
        <w:rPr>
          <w:rFonts w:asciiTheme="minorEastAsia" w:hAnsiTheme="minorEastAsia" w:hint="eastAsia"/>
          <w:sz w:val="24"/>
          <w:szCs w:val="24"/>
        </w:rPr>
        <w:t>一维卷积神经网络可以很好地应用于传感器的时间序列分析（比如陀螺仪或加速度计数据）；同样也可以很好地用于分析具有固定长度周期的信号数据（比如音频信号）。此外，它还能应用于自然语言处理的任务。因为本文处理的是股票的历史交易数据，历史交易数据也属于一系列的时间序列数据，</w:t>
      </w:r>
      <w:r w:rsidR="00956044">
        <w:rPr>
          <w:rFonts w:asciiTheme="minorEastAsia" w:hAnsiTheme="minorEastAsia" w:hint="eastAsia"/>
          <w:sz w:val="24"/>
          <w:szCs w:val="24"/>
        </w:rPr>
        <w:t>并且股票的数据中存在着某种特性，</w:t>
      </w:r>
      <w:r w:rsidRPr="00FD010C">
        <w:rPr>
          <w:rFonts w:asciiTheme="minorEastAsia" w:hAnsiTheme="minorEastAsia" w:hint="eastAsia"/>
          <w:sz w:val="24"/>
          <w:szCs w:val="24"/>
        </w:rPr>
        <w:t>所以本文首先采用一维</w:t>
      </w:r>
      <w:r w:rsidR="007B1379" w:rsidRPr="00FD010C">
        <w:rPr>
          <w:rFonts w:asciiTheme="minorEastAsia" w:hAnsiTheme="minorEastAsia" w:hint="eastAsia"/>
          <w:sz w:val="24"/>
          <w:szCs w:val="24"/>
        </w:rPr>
        <w:t>神经</w:t>
      </w:r>
      <w:r w:rsidRPr="00FD010C">
        <w:rPr>
          <w:rFonts w:asciiTheme="minorEastAsia" w:hAnsiTheme="minorEastAsia" w:hint="eastAsia"/>
          <w:sz w:val="24"/>
          <w:szCs w:val="24"/>
        </w:rPr>
        <w:t>网络来对历史交易数据进行特征提取</w:t>
      </w:r>
      <w:r w:rsidR="0059546F">
        <w:rPr>
          <w:rFonts w:asciiTheme="minorEastAsia" w:hAnsiTheme="minorEastAsia" w:hint="eastAsia"/>
          <w:sz w:val="24"/>
          <w:szCs w:val="24"/>
        </w:rPr>
        <w:t>，来对股票中的特定模式来进行识别</w:t>
      </w:r>
      <w:r w:rsidR="007B1379" w:rsidRPr="00FD010C">
        <w:rPr>
          <w:rFonts w:asciiTheme="minorEastAsia" w:hAnsiTheme="minorEastAsia" w:hint="eastAsia"/>
          <w:sz w:val="24"/>
          <w:szCs w:val="24"/>
        </w:rPr>
        <w:t>。</w:t>
      </w:r>
    </w:p>
    <w:p w14:paraId="1D66D8B5" w14:textId="0042BF13" w:rsidR="004133A1" w:rsidRPr="00FD010C" w:rsidRDefault="007B1379" w:rsidP="00FD010C">
      <w:pPr>
        <w:spacing w:line="288" w:lineRule="auto"/>
        <w:ind w:firstLineChars="200" w:firstLine="480"/>
        <w:rPr>
          <w:rFonts w:asciiTheme="minorEastAsia" w:hAnsiTheme="minorEastAsia"/>
          <w:sz w:val="24"/>
          <w:szCs w:val="24"/>
        </w:rPr>
      </w:pPr>
      <w:r w:rsidRPr="00FD010C">
        <w:rPr>
          <w:rFonts w:asciiTheme="minorEastAsia" w:hAnsiTheme="minorEastAsia" w:hint="eastAsia"/>
          <w:sz w:val="24"/>
          <w:szCs w:val="24"/>
        </w:rPr>
        <w:t>一维卷积神经网络主要有</w:t>
      </w:r>
      <w:r w:rsidR="00F50D05" w:rsidRPr="00FD010C">
        <w:rPr>
          <w:rFonts w:asciiTheme="minorEastAsia" w:hAnsiTheme="minorEastAsia" w:hint="eastAsia"/>
          <w:sz w:val="24"/>
          <w:szCs w:val="24"/>
        </w:rPr>
        <w:t>两个关键的操作：局部关联与窗口滑动。局部关联其实就是把每一个神经元看作成一个个滤波器，</w:t>
      </w:r>
      <w:r w:rsidR="00117F53">
        <w:rPr>
          <w:rFonts w:asciiTheme="minorEastAsia" w:hAnsiTheme="minorEastAsia" w:hint="eastAsia"/>
          <w:sz w:val="24"/>
          <w:szCs w:val="24"/>
        </w:rPr>
        <w:t>每个滤波器</w:t>
      </w:r>
      <w:r w:rsidR="00F50D05" w:rsidRPr="00FD010C">
        <w:rPr>
          <w:rFonts w:asciiTheme="minorEastAsia" w:hAnsiTheme="minorEastAsia" w:hint="eastAsia"/>
          <w:sz w:val="24"/>
          <w:szCs w:val="24"/>
        </w:rPr>
        <w:t>每次都会对数据集中的局部数据（大小为所定义的窗口大小</w:t>
      </w:r>
      <w:r w:rsidR="004133A1" w:rsidRPr="00FD010C">
        <w:rPr>
          <w:rFonts w:asciiTheme="minorEastAsia" w:hAnsiTheme="minorEastAsia" w:hint="eastAsia"/>
          <w:sz w:val="24"/>
          <w:szCs w:val="24"/>
        </w:rPr>
        <w:t>（fliter）</w:t>
      </w:r>
      <w:r w:rsidR="00F50D05" w:rsidRPr="00FD010C">
        <w:rPr>
          <w:rFonts w:asciiTheme="minorEastAsia" w:hAnsiTheme="minorEastAsia" w:hint="eastAsia"/>
          <w:sz w:val="24"/>
          <w:szCs w:val="24"/>
        </w:rPr>
        <w:t>，每个神经元链接数据窗的权重是固定的）进行矩阵内积计算</w:t>
      </w:r>
      <w:r w:rsidR="00604C81" w:rsidRPr="00FD010C">
        <w:rPr>
          <w:rFonts w:asciiTheme="minorEastAsia" w:hAnsiTheme="minorEastAsia" w:hint="eastAsia"/>
          <w:sz w:val="24"/>
          <w:szCs w:val="24"/>
        </w:rPr>
        <w:t>并将内积计算的结果与偏置值相加，便得到此局部数据所对应的一个特征值。窗口滑动便是在计算完某个区域的局部数据的时候，便会滑动一个或多个数据来对下一个区域的数据进行内积计算，其中窗口依次滑动长度便称为步长</w:t>
      </w:r>
      <w:r w:rsidR="004133A1" w:rsidRPr="00FD010C">
        <w:rPr>
          <w:rFonts w:asciiTheme="minorEastAsia" w:hAnsiTheme="minorEastAsia" w:hint="eastAsia"/>
          <w:sz w:val="24"/>
          <w:szCs w:val="24"/>
        </w:rPr>
        <w:t>（stride）</w:t>
      </w:r>
      <w:r w:rsidR="00604C81" w:rsidRPr="00FD010C">
        <w:rPr>
          <w:rFonts w:asciiTheme="minorEastAsia" w:hAnsiTheme="minorEastAsia" w:hint="eastAsia"/>
          <w:sz w:val="24"/>
          <w:szCs w:val="24"/>
        </w:rPr>
        <w:t>。</w:t>
      </w:r>
      <w:r w:rsidR="004133A1" w:rsidRPr="00FD010C">
        <w:rPr>
          <w:rFonts w:asciiTheme="minorEastAsia" w:hAnsiTheme="minorEastAsia" w:hint="eastAsia"/>
          <w:sz w:val="24"/>
          <w:szCs w:val="24"/>
        </w:rPr>
        <w:t>当要对边界信息保持时，还可以对输入数据进行添加边框处理（padding）</w:t>
      </w:r>
      <w:r w:rsidR="00E116E7" w:rsidRPr="00FD010C">
        <w:rPr>
          <w:rFonts w:asciiTheme="minorEastAsia" w:hAnsiTheme="minorEastAsia" w:hint="eastAsia"/>
          <w:sz w:val="24"/>
          <w:szCs w:val="24"/>
        </w:rPr>
        <w:t>。</w:t>
      </w:r>
      <w:r w:rsidR="004133A1" w:rsidRPr="00FD010C">
        <w:rPr>
          <w:rFonts w:asciiTheme="minorEastAsia" w:hAnsiTheme="minorEastAsia" w:hint="eastAsia"/>
          <w:sz w:val="24"/>
          <w:szCs w:val="24"/>
        </w:rPr>
        <w:t>由于这些特性，卷积网络的输入与输出有以下的关系。</w:t>
      </w:r>
    </w:p>
    <w:p w14:paraId="0D944C95" w14:textId="77777777" w:rsidR="004133A1" w:rsidRPr="00FD010C" w:rsidRDefault="00931CA5" w:rsidP="00FD010C">
      <w:pPr>
        <w:spacing w:line="288" w:lineRule="auto"/>
        <w:ind w:firstLineChars="200" w:firstLine="480"/>
        <w:rPr>
          <w:rFonts w:asciiTheme="minorEastAsia" w:hAnsi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out</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in</m:t>
                  </m:r>
                </m:sub>
              </m:sSub>
              <m:r>
                <w:rPr>
                  <w:rFonts w:ascii="Cambria Math" w:hAnsi="Cambria Math"/>
                  <w:sz w:val="24"/>
                  <w:szCs w:val="24"/>
                </w:rPr>
                <m:t>-fliter+2pad</m:t>
              </m:r>
              <m:r>
                <w:rPr>
                  <w:rFonts w:ascii="Cambria Math" w:hAnsi="Cambria Math" w:hint="eastAsia"/>
                  <w:sz w:val="24"/>
                  <w:szCs w:val="24"/>
                </w:rPr>
                <m:t>ding</m:t>
              </m:r>
            </m:num>
            <m:den>
              <m:r>
                <w:rPr>
                  <w:rFonts w:ascii="Cambria Math" w:hAnsi="Cambria Math"/>
                  <w:sz w:val="24"/>
                  <w:szCs w:val="24"/>
                </w:rPr>
                <m:t>stride</m:t>
              </m:r>
            </m:den>
          </m:f>
        </m:oMath>
      </m:oMathPara>
    </w:p>
    <w:p w14:paraId="0D4AA5C8" w14:textId="398A16B8" w:rsidR="007B1379" w:rsidRPr="00FD010C" w:rsidRDefault="00604C81" w:rsidP="00FD010C">
      <w:pPr>
        <w:spacing w:line="288" w:lineRule="auto"/>
        <w:ind w:firstLineChars="200" w:firstLine="480"/>
        <w:rPr>
          <w:rFonts w:asciiTheme="minorEastAsia" w:hAnsiTheme="minorEastAsia"/>
          <w:sz w:val="24"/>
          <w:szCs w:val="24"/>
        </w:rPr>
      </w:pPr>
      <w:r w:rsidRPr="00FD010C">
        <w:rPr>
          <w:rFonts w:asciiTheme="minorEastAsia" w:hAnsiTheme="minorEastAsia" w:hint="eastAsia"/>
          <w:sz w:val="24"/>
          <w:szCs w:val="24"/>
        </w:rPr>
        <w:t>一维卷积神经网络因为处理的是时间序列数据，只需提取不同时间区域的特征，所以</w:t>
      </w:r>
      <w:r w:rsidR="0059546F">
        <w:rPr>
          <w:rFonts w:asciiTheme="minorEastAsia" w:hAnsiTheme="minorEastAsia" w:hint="eastAsia"/>
          <w:sz w:val="24"/>
          <w:szCs w:val="24"/>
        </w:rPr>
        <w:t>本文中所使用的</w:t>
      </w:r>
      <w:r w:rsidRPr="00FD010C">
        <w:rPr>
          <w:rFonts w:asciiTheme="minorEastAsia" w:hAnsiTheme="minorEastAsia" w:hint="eastAsia"/>
          <w:sz w:val="24"/>
          <w:szCs w:val="24"/>
        </w:rPr>
        <w:t>一维卷积神经网络的窗口宽度</w:t>
      </w:r>
      <w:r w:rsidR="0059546F">
        <w:rPr>
          <w:rFonts w:asciiTheme="minorEastAsia" w:hAnsiTheme="minorEastAsia" w:hint="eastAsia"/>
          <w:sz w:val="24"/>
          <w:szCs w:val="24"/>
        </w:rPr>
        <w:t>便定义</w:t>
      </w:r>
      <w:r w:rsidRPr="00FD010C">
        <w:rPr>
          <w:rFonts w:asciiTheme="minorEastAsia" w:hAnsiTheme="minorEastAsia" w:hint="eastAsia"/>
          <w:sz w:val="24"/>
          <w:szCs w:val="24"/>
        </w:rPr>
        <w:t>为输入时间序列数据的维度</w:t>
      </w:r>
      <w:r w:rsidR="0059546F">
        <w:rPr>
          <w:rFonts w:asciiTheme="minorEastAsia" w:hAnsiTheme="minorEastAsia" w:hint="eastAsia"/>
          <w:sz w:val="24"/>
          <w:szCs w:val="24"/>
        </w:rPr>
        <w:t>大小</w:t>
      </w:r>
      <w:r w:rsidR="00117F53">
        <w:rPr>
          <w:rFonts w:asciiTheme="minorEastAsia" w:hAnsiTheme="minorEastAsia" w:hint="eastAsia"/>
          <w:sz w:val="24"/>
          <w:szCs w:val="24"/>
        </w:rPr>
        <w:t>，对不同的时间区域中</w:t>
      </w:r>
      <w:r w:rsidR="003D677F">
        <w:rPr>
          <w:rFonts w:asciiTheme="minorEastAsia" w:hAnsiTheme="minorEastAsia" w:hint="eastAsia"/>
          <w:sz w:val="24"/>
          <w:szCs w:val="24"/>
        </w:rPr>
        <w:t>股票的历史</w:t>
      </w:r>
      <w:r w:rsidR="00117F53">
        <w:rPr>
          <w:rFonts w:asciiTheme="minorEastAsia" w:hAnsiTheme="minorEastAsia" w:hint="eastAsia"/>
          <w:sz w:val="24"/>
          <w:szCs w:val="24"/>
        </w:rPr>
        <w:t>数据的特征进行提取</w:t>
      </w:r>
      <w:r w:rsidRPr="00FD010C">
        <w:rPr>
          <w:rFonts w:asciiTheme="minorEastAsia" w:hAnsiTheme="minorEastAsia" w:hint="eastAsia"/>
          <w:sz w:val="24"/>
          <w:szCs w:val="24"/>
        </w:rPr>
        <w:t>。</w:t>
      </w:r>
    </w:p>
    <w:p w14:paraId="03C69F3C" w14:textId="77777777" w:rsidR="000E4A72" w:rsidRDefault="000E4A72" w:rsidP="000E4A72">
      <w:pPr>
        <w:pStyle w:val="2"/>
        <w:spacing w:before="100" w:beforeAutospacing="1" w:after="100" w:afterAutospacing="1"/>
        <w:rPr>
          <w:rFonts w:ascii="黑体" w:hAnsi="黑体"/>
        </w:rPr>
      </w:pPr>
      <w:bookmarkStart w:id="14" w:name="_Toc40635921"/>
      <w:proofErr w:type="gramStart"/>
      <w:r w:rsidRPr="00B031F9">
        <w:rPr>
          <w:rFonts w:ascii="黑体" w:hAnsi="黑体" w:hint="eastAsia"/>
        </w:rPr>
        <w:t>2</w:t>
      </w:r>
      <w:r w:rsidRPr="00B031F9">
        <w:rPr>
          <w:rFonts w:ascii="黑体" w:hAnsi="黑体"/>
        </w:rPr>
        <w:t>.3</w:t>
      </w:r>
      <w:r w:rsidRPr="00B031F9">
        <w:rPr>
          <w:rFonts w:ascii="黑体" w:hAnsi="黑体" w:hint="eastAsia"/>
        </w:rPr>
        <w:t xml:space="preserve"> </w:t>
      </w:r>
      <w:r w:rsidR="00167CE3">
        <w:rPr>
          <w:rFonts w:ascii="黑体" w:hAnsi="黑体"/>
        </w:rPr>
        <w:t xml:space="preserve"> </w:t>
      </w:r>
      <w:r w:rsidR="005522EE">
        <w:rPr>
          <w:rFonts w:ascii="黑体" w:hAnsi="黑体" w:hint="eastAsia"/>
        </w:rPr>
        <w:t>GRU</w:t>
      </w:r>
      <w:bookmarkEnd w:id="14"/>
      <w:proofErr w:type="gramEnd"/>
    </w:p>
    <w:p w14:paraId="75D76F66" w14:textId="07BA5E7F" w:rsidR="001B0FAD" w:rsidRPr="00FD010C" w:rsidRDefault="001B0FAD" w:rsidP="00FD010C">
      <w:pPr>
        <w:spacing w:line="288" w:lineRule="auto"/>
        <w:ind w:firstLineChars="200" w:firstLine="480"/>
        <w:rPr>
          <w:rFonts w:asciiTheme="minorEastAsia" w:hAnsiTheme="minorEastAsia"/>
          <w:color w:val="000000" w:themeColor="text1"/>
          <w:sz w:val="24"/>
          <w:szCs w:val="24"/>
          <w:shd w:val="clear" w:color="auto" w:fill="FFFFFF"/>
        </w:rPr>
      </w:pPr>
      <w:r w:rsidRPr="00FD010C">
        <w:rPr>
          <w:rFonts w:asciiTheme="minorEastAsia" w:hAnsiTheme="minorEastAsia" w:hint="eastAsia"/>
          <w:color w:val="000000" w:themeColor="text1"/>
          <w:sz w:val="24"/>
          <w:szCs w:val="24"/>
          <w:shd w:val="clear" w:color="auto" w:fill="FFFFFF"/>
        </w:rPr>
        <w:t>GRU即为Gated Recurrent</w:t>
      </w:r>
      <w:r w:rsidRPr="00FD010C">
        <w:rPr>
          <w:rFonts w:asciiTheme="minorEastAsia" w:hAnsiTheme="minorEastAsia"/>
          <w:color w:val="000000" w:themeColor="text1"/>
          <w:sz w:val="24"/>
          <w:szCs w:val="24"/>
          <w:shd w:val="clear" w:color="auto" w:fill="FFFFFF"/>
        </w:rPr>
        <w:t xml:space="preserve"> </w:t>
      </w:r>
      <w:r w:rsidRPr="00FD010C">
        <w:rPr>
          <w:rFonts w:asciiTheme="minorEastAsia" w:hAnsiTheme="minorEastAsia" w:hint="eastAsia"/>
          <w:color w:val="000000" w:themeColor="text1"/>
          <w:sz w:val="24"/>
          <w:szCs w:val="24"/>
          <w:shd w:val="clear" w:color="auto" w:fill="FFFFFF"/>
        </w:rPr>
        <w:t>Unit，是LSTM模型的一个变体，也是一种改进了的循环神经网络。对于</w:t>
      </w:r>
      <w:r w:rsidR="00405E94" w:rsidRPr="00FD010C">
        <w:rPr>
          <w:rFonts w:asciiTheme="minorEastAsia" w:hAnsiTheme="minorEastAsia" w:hint="eastAsia"/>
          <w:color w:val="000000" w:themeColor="text1"/>
          <w:sz w:val="24"/>
          <w:szCs w:val="24"/>
          <w:shd w:val="clear" w:color="auto" w:fill="FFFFFF"/>
        </w:rPr>
        <w:t>标准</w:t>
      </w:r>
      <w:r w:rsidRPr="00FD010C">
        <w:rPr>
          <w:rFonts w:asciiTheme="minorEastAsia" w:hAnsiTheme="minorEastAsia" w:hint="eastAsia"/>
          <w:color w:val="000000" w:themeColor="text1"/>
          <w:sz w:val="24"/>
          <w:szCs w:val="24"/>
          <w:shd w:val="clear" w:color="auto" w:fill="FFFFFF"/>
        </w:rPr>
        <w:t>的循环神经网络来说，它是能够处理一定的短期依赖，但是</w:t>
      </w:r>
      <w:r w:rsidR="00405E94" w:rsidRPr="00FD010C">
        <w:rPr>
          <w:rFonts w:asciiTheme="minorEastAsia" w:hAnsiTheme="minorEastAsia" w:hint="eastAsia"/>
          <w:color w:val="000000" w:themeColor="text1"/>
          <w:sz w:val="24"/>
          <w:szCs w:val="24"/>
          <w:shd w:val="clear" w:color="auto" w:fill="FFFFFF"/>
        </w:rPr>
        <w:t>由于结构中只有一个神经元，一个tanh层进行重复学习，导致它</w:t>
      </w:r>
      <w:r w:rsidRPr="00FD010C">
        <w:rPr>
          <w:rFonts w:asciiTheme="minorEastAsia" w:hAnsiTheme="minorEastAsia" w:hint="eastAsia"/>
          <w:color w:val="000000" w:themeColor="text1"/>
          <w:sz w:val="24"/>
          <w:szCs w:val="24"/>
          <w:shd w:val="clear" w:color="auto" w:fill="FFFFFF"/>
        </w:rPr>
        <w:t>无法处理长期依赖问题，因为当序列比较长的时候，序列后部的梯度很难反向传播到前面的序列，这就产生了梯度消失的问题，</w:t>
      </w:r>
      <w:r w:rsidR="00713B24" w:rsidRPr="00FD010C">
        <w:rPr>
          <w:rFonts w:asciiTheme="minorEastAsia" w:hAnsiTheme="minorEastAsia" w:hint="eastAsia"/>
          <w:color w:val="000000" w:themeColor="text1"/>
          <w:sz w:val="24"/>
          <w:szCs w:val="24"/>
          <w:shd w:val="clear" w:color="auto" w:fill="FFFFFF"/>
        </w:rPr>
        <w:t>导致无法</w:t>
      </w:r>
      <w:r w:rsidR="00405E94" w:rsidRPr="00FD010C">
        <w:rPr>
          <w:rFonts w:asciiTheme="minorEastAsia" w:hAnsiTheme="minorEastAsia" w:hint="eastAsia"/>
          <w:color w:val="000000" w:themeColor="text1"/>
          <w:sz w:val="24"/>
          <w:szCs w:val="24"/>
          <w:shd w:val="clear" w:color="auto" w:fill="FFFFFF"/>
        </w:rPr>
        <w:t>处理</w:t>
      </w:r>
      <w:proofErr w:type="gramStart"/>
      <w:r w:rsidR="00405E94" w:rsidRPr="00FD010C">
        <w:rPr>
          <w:rFonts w:asciiTheme="minorEastAsia" w:hAnsiTheme="minorEastAsia" w:hint="eastAsia"/>
          <w:color w:val="000000" w:themeColor="text1"/>
          <w:sz w:val="24"/>
          <w:szCs w:val="24"/>
          <w:shd w:val="clear" w:color="auto" w:fill="FFFFFF"/>
        </w:rPr>
        <w:t>长环境</w:t>
      </w:r>
      <w:proofErr w:type="gramEnd"/>
      <w:r w:rsidR="00405E94" w:rsidRPr="00FD010C">
        <w:rPr>
          <w:rFonts w:asciiTheme="minorEastAsia" w:hAnsiTheme="minorEastAsia" w:hint="eastAsia"/>
          <w:color w:val="000000" w:themeColor="text1"/>
          <w:sz w:val="24"/>
          <w:szCs w:val="24"/>
          <w:shd w:val="clear" w:color="auto" w:fill="FFFFFF"/>
        </w:rPr>
        <w:t>中相关的信息与预测之间的联系</w:t>
      </w:r>
      <w:r w:rsidR="00117F53">
        <w:rPr>
          <w:rFonts w:asciiTheme="minorEastAsia" w:hAnsiTheme="minorEastAsia" w:hint="eastAsia"/>
          <w:color w:val="000000" w:themeColor="text1"/>
          <w:sz w:val="24"/>
          <w:szCs w:val="24"/>
          <w:shd w:val="clear" w:color="auto" w:fill="FFFFFF"/>
        </w:rPr>
        <w:t>，较为明显的现象是标准的循环神经网络对短期的数据信息较为敏感，而对于长远的数据信息却遗忘了</w:t>
      </w:r>
      <w:r w:rsidR="00713B24" w:rsidRPr="00FD010C">
        <w:rPr>
          <w:rFonts w:asciiTheme="minorEastAsia" w:hAnsiTheme="minorEastAsia" w:hint="eastAsia"/>
          <w:color w:val="000000" w:themeColor="text1"/>
          <w:sz w:val="24"/>
          <w:szCs w:val="24"/>
          <w:shd w:val="clear" w:color="auto" w:fill="FFFFFF"/>
        </w:rPr>
        <w:t>。</w:t>
      </w:r>
      <w:r w:rsidR="00405E94" w:rsidRPr="00FD010C">
        <w:rPr>
          <w:rFonts w:asciiTheme="minorEastAsia" w:hAnsiTheme="minorEastAsia" w:hint="eastAsia"/>
          <w:color w:val="000000" w:themeColor="text1"/>
          <w:sz w:val="24"/>
          <w:szCs w:val="24"/>
          <w:shd w:val="clear" w:color="auto" w:fill="FFFFFF"/>
        </w:rPr>
        <w:t>因此LSTM应运而生，</w:t>
      </w:r>
      <w:r w:rsidR="00117F53">
        <w:rPr>
          <w:rFonts w:asciiTheme="minorEastAsia" w:hAnsiTheme="minorEastAsia" w:hint="eastAsia"/>
          <w:color w:val="000000" w:themeColor="text1"/>
          <w:sz w:val="24"/>
          <w:szCs w:val="24"/>
          <w:shd w:val="clear" w:color="auto" w:fill="FFFFFF"/>
        </w:rPr>
        <w:t>LSTM的目标是为了处理长期依赖的问题，</w:t>
      </w:r>
      <w:r w:rsidR="00405E94" w:rsidRPr="00FD010C">
        <w:rPr>
          <w:rFonts w:asciiTheme="minorEastAsia" w:hAnsiTheme="minorEastAsia" w:hint="eastAsia"/>
          <w:color w:val="000000" w:themeColor="text1"/>
          <w:sz w:val="24"/>
          <w:szCs w:val="24"/>
          <w:shd w:val="clear" w:color="auto" w:fill="FFFFFF"/>
        </w:rPr>
        <w:t>LSTM模型</w:t>
      </w:r>
      <w:r w:rsidR="00117F53">
        <w:rPr>
          <w:rFonts w:asciiTheme="minorEastAsia" w:hAnsiTheme="minorEastAsia" w:hint="eastAsia"/>
          <w:color w:val="000000" w:themeColor="text1"/>
          <w:sz w:val="24"/>
          <w:szCs w:val="24"/>
          <w:shd w:val="clear" w:color="auto" w:fill="FFFFFF"/>
        </w:rPr>
        <w:t>能够处理长期依赖问题在于它的</w:t>
      </w:r>
      <w:r w:rsidR="00405E94" w:rsidRPr="00FD010C">
        <w:rPr>
          <w:rFonts w:asciiTheme="minorEastAsia" w:hAnsiTheme="minorEastAsia" w:hint="eastAsia"/>
          <w:color w:val="000000" w:themeColor="text1"/>
          <w:sz w:val="24"/>
          <w:szCs w:val="24"/>
          <w:shd w:val="clear" w:color="auto" w:fill="FFFFFF"/>
        </w:rPr>
        <w:t>核心是思想是</w:t>
      </w:r>
      <w:r w:rsidR="00117F53">
        <w:rPr>
          <w:rFonts w:asciiTheme="minorEastAsia" w:hAnsiTheme="minorEastAsia" w:hint="eastAsia"/>
          <w:color w:val="000000" w:themeColor="text1"/>
          <w:sz w:val="24"/>
          <w:szCs w:val="24"/>
          <w:shd w:val="clear" w:color="auto" w:fill="FFFFFF"/>
        </w:rPr>
        <w:t>每个神经元中都有其独有的</w:t>
      </w:r>
      <w:r w:rsidR="00405E94" w:rsidRPr="00FD010C">
        <w:rPr>
          <w:rFonts w:asciiTheme="minorEastAsia" w:hAnsiTheme="minorEastAsia" w:hint="eastAsia"/>
          <w:color w:val="000000" w:themeColor="text1"/>
          <w:sz w:val="24"/>
          <w:szCs w:val="24"/>
          <w:shd w:val="clear" w:color="auto" w:fill="FFFFFF"/>
        </w:rPr>
        <w:t>细胞的状态，还具有精心设计的门结构-输入门，输出门以及遗忘门。</w:t>
      </w:r>
      <w:r w:rsidR="00117F53">
        <w:rPr>
          <w:rFonts w:asciiTheme="minorEastAsia" w:hAnsiTheme="minorEastAsia" w:hint="eastAsia"/>
          <w:color w:val="000000" w:themeColor="text1"/>
          <w:sz w:val="24"/>
          <w:szCs w:val="24"/>
          <w:shd w:val="clear" w:color="auto" w:fill="FFFFFF"/>
        </w:rPr>
        <w:t>而</w:t>
      </w:r>
      <w:r w:rsidR="00405E94" w:rsidRPr="00FD010C">
        <w:rPr>
          <w:rFonts w:asciiTheme="minorEastAsia" w:hAnsiTheme="minorEastAsia" w:hint="eastAsia"/>
          <w:color w:val="000000" w:themeColor="text1"/>
          <w:sz w:val="24"/>
          <w:szCs w:val="24"/>
          <w:shd w:val="clear" w:color="auto" w:fill="FFFFFF"/>
        </w:rPr>
        <w:t>GRU则是LSTM网络效果很好的一个变体，它与LSTM网络相比的结构更为简单，</w:t>
      </w:r>
      <w:r w:rsidR="00117F53">
        <w:rPr>
          <w:rFonts w:asciiTheme="minorEastAsia" w:hAnsiTheme="minorEastAsia" w:hint="eastAsia"/>
          <w:color w:val="000000" w:themeColor="text1"/>
          <w:sz w:val="24"/>
          <w:szCs w:val="24"/>
          <w:shd w:val="clear" w:color="auto" w:fill="FFFFFF"/>
        </w:rPr>
        <w:t>但是其核心还是细胞的隐藏状态和细胞的门结构，</w:t>
      </w:r>
      <w:r w:rsidR="00405E94" w:rsidRPr="00FD010C">
        <w:rPr>
          <w:rFonts w:asciiTheme="minorEastAsia" w:hAnsiTheme="minorEastAsia" w:hint="eastAsia"/>
          <w:color w:val="000000" w:themeColor="text1"/>
          <w:sz w:val="24"/>
          <w:szCs w:val="24"/>
          <w:shd w:val="clear" w:color="auto" w:fill="FFFFFF"/>
        </w:rPr>
        <w:t>这就意味着</w:t>
      </w:r>
      <w:r w:rsidR="00A37440" w:rsidRPr="00FD010C">
        <w:rPr>
          <w:rFonts w:asciiTheme="minorEastAsia" w:hAnsiTheme="minorEastAsia" w:hint="eastAsia"/>
          <w:color w:val="000000" w:themeColor="text1"/>
          <w:sz w:val="24"/>
          <w:szCs w:val="24"/>
          <w:shd w:val="clear" w:color="auto" w:fill="FFFFFF"/>
        </w:rPr>
        <w:t>在能达到与LSTM相当的效果的前提下，GRU更容易进行训练，</w:t>
      </w:r>
      <w:proofErr w:type="gramStart"/>
      <w:r w:rsidR="00A37440" w:rsidRPr="00FD010C">
        <w:rPr>
          <w:rFonts w:asciiTheme="minorEastAsia" w:hAnsiTheme="minorEastAsia" w:hint="eastAsia"/>
          <w:color w:val="000000" w:themeColor="text1"/>
          <w:sz w:val="24"/>
          <w:szCs w:val="24"/>
          <w:shd w:val="clear" w:color="auto" w:fill="FFFFFF"/>
        </w:rPr>
        <w:t>能很大</w:t>
      </w:r>
      <w:proofErr w:type="gramEnd"/>
      <w:r w:rsidR="00A37440" w:rsidRPr="00FD010C">
        <w:rPr>
          <w:rFonts w:asciiTheme="minorEastAsia" w:hAnsiTheme="minorEastAsia" w:hint="eastAsia"/>
          <w:color w:val="000000" w:themeColor="text1"/>
          <w:sz w:val="24"/>
          <w:szCs w:val="24"/>
          <w:shd w:val="clear" w:color="auto" w:fill="FFFFFF"/>
        </w:rPr>
        <w:t>程度上提高训练效率。</w:t>
      </w:r>
    </w:p>
    <w:p w14:paraId="64D99B81" w14:textId="37A1062F" w:rsidR="00E815A8" w:rsidRPr="00FD010C" w:rsidRDefault="00A00AE2" w:rsidP="00FD010C">
      <w:pPr>
        <w:spacing w:line="288" w:lineRule="auto"/>
        <w:ind w:firstLineChars="200" w:firstLine="480"/>
        <w:rPr>
          <w:rFonts w:asciiTheme="minorEastAsia" w:hAnsiTheme="minorEastAsia"/>
          <w:color w:val="000000" w:themeColor="text1"/>
          <w:sz w:val="24"/>
          <w:szCs w:val="24"/>
          <w:shd w:val="clear" w:color="auto" w:fill="FFFFFF"/>
        </w:rPr>
      </w:pPr>
      <w:r w:rsidRPr="00FD010C">
        <w:rPr>
          <w:rFonts w:asciiTheme="minorEastAsia" w:hAnsiTheme="minorEastAsia" w:hint="eastAsia"/>
          <w:color w:val="000000" w:themeColor="text1"/>
          <w:sz w:val="24"/>
          <w:szCs w:val="24"/>
          <w:shd w:val="clear" w:color="auto" w:fill="FFFFFF"/>
        </w:rPr>
        <w:t>GRU的神经网络单元中</w:t>
      </w:r>
      <w:r w:rsidR="0091179F" w:rsidRPr="00FD010C">
        <w:rPr>
          <w:rFonts w:asciiTheme="minorEastAsia" w:hAnsiTheme="minorEastAsia" w:hint="eastAsia"/>
          <w:color w:val="000000" w:themeColor="text1"/>
          <w:sz w:val="24"/>
          <w:szCs w:val="24"/>
          <w:shd w:val="clear" w:color="auto" w:fill="FFFFFF"/>
        </w:rPr>
        <w:t>没有细胞状态，使用隐藏状态</w:t>
      </w:r>
      <w:r w:rsidR="007148EA" w:rsidRPr="00FD010C">
        <w:rPr>
          <w:rFonts w:asciiTheme="minorEastAsia" w:hAnsiTheme="minorEastAsia"/>
          <w:color w:val="000000" w:themeColor="text1"/>
          <w:sz w:val="24"/>
          <w:szCs w:val="24"/>
          <w:shd w:val="clear" w:color="auto" w:fill="FFFFFF"/>
        </w:rPr>
        <w:t>h</w:t>
      </w:r>
      <w:r w:rsidR="0091179F" w:rsidRPr="00FD010C">
        <w:rPr>
          <w:rFonts w:asciiTheme="minorEastAsia" w:hAnsiTheme="minorEastAsia" w:hint="eastAsia"/>
          <w:color w:val="000000" w:themeColor="text1"/>
          <w:sz w:val="24"/>
          <w:szCs w:val="24"/>
          <w:shd w:val="clear" w:color="auto" w:fill="FFFFFF"/>
        </w:rPr>
        <w:t>来进行信息传递。</w:t>
      </w:r>
      <w:r w:rsidR="00117F53">
        <w:rPr>
          <w:rFonts w:asciiTheme="minorEastAsia" w:hAnsiTheme="minorEastAsia" w:hint="eastAsia"/>
          <w:color w:val="000000" w:themeColor="text1"/>
          <w:sz w:val="24"/>
          <w:szCs w:val="24"/>
          <w:shd w:val="clear" w:color="auto" w:fill="FFFFFF"/>
        </w:rPr>
        <w:t>相比于LSTM模型的三个门结构，</w:t>
      </w:r>
      <w:r w:rsidR="0091179F" w:rsidRPr="00FD010C">
        <w:rPr>
          <w:rFonts w:asciiTheme="minorEastAsia" w:hAnsiTheme="minorEastAsia" w:hint="eastAsia"/>
          <w:color w:val="000000" w:themeColor="text1"/>
          <w:sz w:val="24"/>
          <w:szCs w:val="24"/>
          <w:shd w:val="clear" w:color="auto" w:fill="FFFFFF"/>
        </w:rPr>
        <w:t>它</w:t>
      </w:r>
      <w:r w:rsidRPr="00FD010C">
        <w:rPr>
          <w:rFonts w:asciiTheme="minorEastAsia" w:hAnsiTheme="minorEastAsia" w:hint="eastAsia"/>
          <w:color w:val="000000" w:themeColor="text1"/>
          <w:sz w:val="24"/>
          <w:szCs w:val="24"/>
          <w:shd w:val="clear" w:color="auto" w:fill="FFFFFF"/>
        </w:rPr>
        <w:t>只</w:t>
      </w:r>
      <w:r w:rsidR="0091179F" w:rsidRPr="00FD010C">
        <w:rPr>
          <w:rFonts w:asciiTheme="minorEastAsia" w:hAnsiTheme="minorEastAsia" w:hint="eastAsia"/>
          <w:color w:val="000000" w:themeColor="text1"/>
          <w:sz w:val="24"/>
          <w:szCs w:val="24"/>
          <w:shd w:val="clear" w:color="auto" w:fill="FFFFFF"/>
        </w:rPr>
        <w:t>包含</w:t>
      </w:r>
      <w:r w:rsidRPr="00FD010C">
        <w:rPr>
          <w:rFonts w:asciiTheme="minorEastAsia" w:hAnsiTheme="minorEastAsia" w:hint="eastAsia"/>
          <w:color w:val="000000" w:themeColor="text1"/>
          <w:sz w:val="24"/>
          <w:szCs w:val="24"/>
          <w:shd w:val="clear" w:color="auto" w:fill="FFFFFF"/>
        </w:rPr>
        <w:t>两个门，分别是更新门</w:t>
      </w:r>
      <w:r w:rsidR="008422B7" w:rsidRPr="00FD010C">
        <w:rPr>
          <w:rFonts w:asciiTheme="minorEastAsia" w:hAnsiTheme="minorEastAsia" w:hint="eastAsia"/>
          <w:color w:val="000000" w:themeColor="text1"/>
          <w:sz w:val="24"/>
          <w:szCs w:val="24"/>
          <w:shd w:val="clear" w:color="auto" w:fill="FFFFFF"/>
        </w:rPr>
        <w:t>（reset</w:t>
      </w:r>
      <w:r w:rsidR="008422B7" w:rsidRPr="00FD010C">
        <w:rPr>
          <w:rFonts w:asciiTheme="minorEastAsia" w:hAnsiTheme="minorEastAsia"/>
          <w:color w:val="000000" w:themeColor="text1"/>
          <w:sz w:val="24"/>
          <w:szCs w:val="24"/>
          <w:shd w:val="clear" w:color="auto" w:fill="FFFFFF"/>
        </w:rPr>
        <w:t xml:space="preserve"> </w:t>
      </w:r>
      <w:r w:rsidR="008422B7" w:rsidRPr="00FD010C">
        <w:rPr>
          <w:rFonts w:asciiTheme="minorEastAsia" w:hAnsiTheme="minorEastAsia" w:hint="eastAsia"/>
          <w:color w:val="000000" w:themeColor="text1"/>
          <w:sz w:val="24"/>
          <w:szCs w:val="24"/>
          <w:shd w:val="clear" w:color="auto" w:fill="FFFFFF"/>
        </w:rPr>
        <w:t>gate）</w:t>
      </w:r>
      <w:r w:rsidRPr="00FD010C">
        <w:rPr>
          <w:rFonts w:asciiTheme="minorEastAsia" w:hAnsiTheme="minorEastAsia" w:hint="eastAsia"/>
          <w:color w:val="000000" w:themeColor="text1"/>
          <w:sz w:val="24"/>
          <w:szCs w:val="24"/>
          <w:shd w:val="clear" w:color="auto" w:fill="FFFFFF"/>
        </w:rPr>
        <w:t>与重置门</w:t>
      </w:r>
      <w:r w:rsidR="008422B7" w:rsidRPr="00FD010C">
        <w:rPr>
          <w:rFonts w:asciiTheme="minorEastAsia" w:hAnsiTheme="minorEastAsia" w:hint="eastAsia"/>
          <w:color w:val="000000" w:themeColor="text1"/>
          <w:sz w:val="24"/>
          <w:szCs w:val="24"/>
          <w:shd w:val="clear" w:color="auto" w:fill="FFFFFF"/>
        </w:rPr>
        <w:t>（</w:t>
      </w:r>
      <w:r w:rsidR="00562067" w:rsidRPr="00FD010C">
        <w:rPr>
          <w:rFonts w:asciiTheme="minorEastAsia" w:hAnsiTheme="minorEastAsia" w:hint="eastAsia"/>
          <w:color w:val="000000" w:themeColor="text1"/>
          <w:sz w:val="24"/>
          <w:szCs w:val="24"/>
          <w:shd w:val="clear" w:color="auto" w:fill="FFFFFF"/>
        </w:rPr>
        <w:t>update</w:t>
      </w:r>
      <w:r w:rsidR="00562067" w:rsidRPr="00FD010C">
        <w:rPr>
          <w:rFonts w:asciiTheme="minorEastAsia" w:hAnsiTheme="minorEastAsia"/>
          <w:color w:val="000000" w:themeColor="text1"/>
          <w:sz w:val="24"/>
          <w:szCs w:val="24"/>
          <w:shd w:val="clear" w:color="auto" w:fill="FFFFFF"/>
        </w:rPr>
        <w:t xml:space="preserve"> </w:t>
      </w:r>
      <w:r w:rsidR="00562067" w:rsidRPr="00FD010C">
        <w:rPr>
          <w:rFonts w:asciiTheme="minorEastAsia" w:hAnsiTheme="minorEastAsia" w:hint="eastAsia"/>
          <w:color w:val="000000" w:themeColor="text1"/>
          <w:sz w:val="24"/>
          <w:szCs w:val="24"/>
          <w:shd w:val="clear" w:color="auto" w:fill="FFFFFF"/>
        </w:rPr>
        <w:lastRenderedPageBreak/>
        <w:t>gate</w:t>
      </w:r>
      <w:r w:rsidR="008422B7" w:rsidRPr="00FD010C">
        <w:rPr>
          <w:rFonts w:asciiTheme="minorEastAsia" w:hAnsiTheme="minorEastAsia" w:hint="eastAsia"/>
          <w:color w:val="000000" w:themeColor="text1"/>
          <w:sz w:val="24"/>
          <w:szCs w:val="24"/>
          <w:shd w:val="clear" w:color="auto" w:fill="FFFFFF"/>
        </w:rPr>
        <w:t>）</w:t>
      </w:r>
      <w:r w:rsidRPr="00FD010C">
        <w:rPr>
          <w:rFonts w:asciiTheme="minorEastAsia" w:hAnsiTheme="minorEastAsia" w:hint="eastAsia"/>
          <w:color w:val="000000" w:themeColor="text1"/>
          <w:sz w:val="24"/>
          <w:szCs w:val="24"/>
          <w:shd w:val="clear" w:color="auto" w:fill="FFFFFF"/>
        </w:rPr>
        <w:t>。</w:t>
      </w:r>
      <w:proofErr w:type="gramStart"/>
      <w:r w:rsidR="00562067" w:rsidRPr="00FD010C">
        <w:rPr>
          <w:rFonts w:asciiTheme="minorEastAsia" w:hAnsiTheme="minorEastAsia"/>
          <w:color w:val="000000" w:themeColor="text1"/>
          <w:sz w:val="24"/>
          <w:szCs w:val="24"/>
          <w:shd w:val="clear" w:color="auto" w:fill="FFFFFF"/>
        </w:rPr>
        <w:t>重置门</w:t>
      </w:r>
      <w:proofErr w:type="gramEnd"/>
      <m:oMath>
        <m:sSub>
          <m:sSubPr>
            <m:ctrlPr>
              <w:rPr>
                <w:rFonts w:ascii="Cambria Math" w:hAnsi="Cambria Math"/>
                <w:i/>
                <w:color w:val="000000" w:themeColor="text1"/>
                <w:sz w:val="24"/>
                <w:szCs w:val="24"/>
                <w:shd w:val="clear" w:color="auto" w:fill="FFFFFF"/>
              </w:rPr>
            </m:ctrlPr>
          </m:sSubPr>
          <m:e>
            <m:r>
              <w:rPr>
                <w:rFonts w:ascii="Cambria Math" w:hAnsi="Cambria Math" w:hint="eastAsia"/>
                <w:color w:val="000000" w:themeColor="text1"/>
                <w:sz w:val="24"/>
                <w:szCs w:val="24"/>
                <w:shd w:val="clear" w:color="auto" w:fill="FFFFFF"/>
              </w:rPr>
              <m:t>r</m:t>
            </m:r>
          </m:e>
          <m:sub>
            <m:r>
              <w:rPr>
                <w:rFonts w:ascii="Cambria Math" w:hAnsi="Cambria Math" w:hint="eastAsia"/>
                <w:color w:val="000000" w:themeColor="text1"/>
                <w:sz w:val="24"/>
                <w:szCs w:val="24"/>
                <w:shd w:val="clear" w:color="auto" w:fill="FFFFFF"/>
              </w:rPr>
              <m:t>t</m:t>
            </m:r>
          </m:sub>
        </m:sSub>
      </m:oMath>
      <w:r w:rsidR="00562067" w:rsidRPr="00FD010C">
        <w:rPr>
          <w:rFonts w:asciiTheme="minorEastAsia" w:hAnsiTheme="minorEastAsia" w:hint="eastAsia"/>
          <w:color w:val="000000" w:themeColor="text1"/>
          <w:sz w:val="24"/>
          <w:szCs w:val="24"/>
          <w:shd w:val="clear" w:color="auto" w:fill="FFFFFF"/>
        </w:rPr>
        <w:t>顾名思义，控制</w:t>
      </w:r>
      <w:r w:rsidR="0046355C">
        <w:rPr>
          <w:rFonts w:asciiTheme="minorEastAsia" w:hAnsiTheme="minorEastAsia" w:hint="eastAsia"/>
          <w:color w:val="000000" w:themeColor="text1"/>
          <w:sz w:val="24"/>
          <w:szCs w:val="24"/>
          <w:shd w:val="clear" w:color="auto" w:fill="FFFFFF"/>
        </w:rPr>
        <w:t>着</w:t>
      </w:r>
      <w:r w:rsidR="00787A6C">
        <w:rPr>
          <w:rFonts w:asciiTheme="minorEastAsia" w:hAnsiTheme="minorEastAsia" w:hint="eastAsia"/>
          <w:color w:val="000000" w:themeColor="text1"/>
          <w:sz w:val="24"/>
          <w:szCs w:val="24"/>
          <w:shd w:val="clear" w:color="auto" w:fill="FFFFFF"/>
        </w:rPr>
        <w:t>信息的</w:t>
      </w:r>
      <w:r w:rsidR="00562067" w:rsidRPr="00FD010C">
        <w:rPr>
          <w:rFonts w:asciiTheme="minorEastAsia" w:hAnsiTheme="minorEastAsia" w:hint="eastAsia"/>
          <w:color w:val="000000" w:themeColor="text1"/>
          <w:sz w:val="24"/>
          <w:szCs w:val="24"/>
          <w:shd w:val="clear" w:color="auto" w:fill="FFFFFF"/>
        </w:rPr>
        <w:t>重置，也就是</w:t>
      </w:r>
      <w:r w:rsidR="00562067" w:rsidRPr="00FD010C">
        <w:rPr>
          <w:rFonts w:asciiTheme="minorEastAsia" w:hAnsiTheme="minorEastAsia"/>
          <w:color w:val="000000" w:themeColor="text1"/>
          <w:sz w:val="24"/>
          <w:szCs w:val="24"/>
          <w:shd w:val="clear" w:color="auto" w:fill="FFFFFF"/>
        </w:rPr>
        <w:t>用于控制忽略前一时刻的状态信息的程度，</w:t>
      </w:r>
      <w:proofErr w:type="gramStart"/>
      <w:r w:rsidR="00562067" w:rsidRPr="00FD010C">
        <w:rPr>
          <w:rFonts w:asciiTheme="minorEastAsia" w:hAnsiTheme="minorEastAsia"/>
          <w:color w:val="000000" w:themeColor="text1"/>
          <w:sz w:val="24"/>
          <w:szCs w:val="24"/>
          <w:shd w:val="clear" w:color="auto" w:fill="FFFFFF"/>
        </w:rPr>
        <w:t>重置门</w:t>
      </w:r>
      <w:proofErr w:type="gramEnd"/>
      <w:r w:rsidR="00562067" w:rsidRPr="00FD010C">
        <w:rPr>
          <w:rFonts w:asciiTheme="minorEastAsia" w:hAnsiTheme="minorEastAsia"/>
          <w:color w:val="000000" w:themeColor="text1"/>
          <w:sz w:val="24"/>
          <w:szCs w:val="24"/>
          <w:shd w:val="clear" w:color="auto" w:fill="FFFFFF"/>
        </w:rPr>
        <w:t>的值越小说明忽略得越多</w:t>
      </w:r>
      <w:r w:rsidR="007148EA" w:rsidRPr="00FD010C">
        <w:rPr>
          <w:rFonts w:asciiTheme="minorEastAsia" w:hAnsiTheme="minorEastAsia" w:hint="eastAsia"/>
          <w:color w:val="000000" w:themeColor="text1"/>
          <w:sz w:val="24"/>
          <w:szCs w:val="24"/>
          <w:shd w:val="clear" w:color="auto" w:fill="FFFFFF"/>
        </w:rPr>
        <w:t>，</w:t>
      </w:r>
      <w:r w:rsidR="00787A6C">
        <w:rPr>
          <w:rFonts w:asciiTheme="minorEastAsia" w:hAnsiTheme="minorEastAsia" w:hint="eastAsia"/>
          <w:color w:val="000000" w:themeColor="text1"/>
          <w:sz w:val="24"/>
          <w:szCs w:val="24"/>
          <w:shd w:val="clear" w:color="auto" w:fill="FFFFFF"/>
        </w:rPr>
        <w:t>信息的保留程度就越少，</w:t>
      </w:r>
      <w:proofErr w:type="gramStart"/>
      <w:r w:rsidR="00787A6C">
        <w:rPr>
          <w:rFonts w:asciiTheme="minorEastAsia" w:hAnsiTheme="minorEastAsia" w:hint="eastAsia"/>
          <w:color w:val="000000" w:themeColor="text1"/>
          <w:sz w:val="24"/>
          <w:szCs w:val="24"/>
          <w:shd w:val="clear" w:color="auto" w:fill="FFFFFF"/>
        </w:rPr>
        <w:t>重置门</w:t>
      </w:r>
      <w:proofErr w:type="gramEnd"/>
      <w:r w:rsidR="00787A6C">
        <w:rPr>
          <w:rFonts w:asciiTheme="minorEastAsia" w:hAnsiTheme="minorEastAsia" w:hint="eastAsia"/>
          <w:color w:val="000000" w:themeColor="text1"/>
          <w:sz w:val="24"/>
          <w:szCs w:val="24"/>
          <w:shd w:val="clear" w:color="auto" w:fill="FFFFFF"/>
        </w:rPr>
        <w:t>的</w:t>
      </w:r>
      <w:r w:rsidR="007148EA" w:rsidRPr="00FD010C">
        <w:rPr>
          <w:rFonts w:asciiTheme="minorEastAsia" w:hAnsiTheme="minorEastAsia" w:hint="eastAsia"/>
          <w:color w:val="000000" w:themeColor="text1"/>
          <w:sz w:val="24"/>
          <w:szCs w:val="24"/>
          <w:shd w:val="clear" w:color="auto" w:fill="FFFFFF"/>
        </w:rPr>
        <w:t>实现</w:t>
      </w:r>
      <w:r w:rsidR="00787A6C">
        <w:rPr>
          <w:rFonts w:asciiTheme="minorEastAsia" w:hAnsiTheme="minorEastAsia" w:hint="eastAsia"/>
          <w:color w:val="000000" w:themeColor="text1"/>
          <w:sz w:val="24"/>
          <w:szCs w:val="24"/>
          <w:shd w:val="clear" w:color="auto" w:fill="FFFFFF"/>
        </w:rPr>
        <w:t>原理是</w:t>
      </w:r>
      <w:r w:rsidR="007148EA" w:rsidRPr="00FD010C">
        <w:rPr>
          <w:rFonts w:asciiTheme="minorEastAsia" w:hAnsiTheme="minorEastAsia" w:hint="eastAsia"/>
          <w:color w:val="000000" w:themeColor="text1"/>
          <w:sz w:val="24"/>
          <w:szCs w:val="24"/>
          <w:shd w:val="clear" w:color="auto" w:fill="FFFFFF"/>
        </w:rPr>
        <w:t>将前一时刻和当前时刻的信息分别进行线性变换，也就是分别右乘权重矩阵</w:t>
      </w:r>
      <m:oMath>
        <m:sSub>
          <m:sSubPr>
            <m:ctrlPr>
              <w:rPr>
                <w:rFonts w:ascii="Cambria Math" w:hAnsi="Cambria Math"/>
                <w:i/>
                <w:sz w:val="24"/>
                <w:szCs w:val="24"/>
                <w:vertAlign w:val="superscript"/>
              </w:rPr>
            </m:ctrlPr>
          </m:sSubPr>
          <m:e>
            <m:r>
              <w:rPr>
                <w:rFonts w:ascii="Cambria Math" w:hAnsi="Cambria Math" w:hint="eastAsia"/>
                <w:sz w:val="24"/>
                <w:szCs w:val="24"/>
                <w:vertAlign w:val="superscript"/>
              </w:rPr>
              <m:t>W</m:t>
            </m:r>
          </m:e>
          <m:sub>
            <m:r>
              <w:rPr>
                <w:rFonts w:ascii="Cambria Math" w:hAnsi="Cambria Math" w:hint="eastAsia"/>
                <w:sz w:val="24"/>
                <w:szCs w:val="24"/>
                <w:vertAlign w:val="superscript"/>
              </w:rPr>
              <m:t>r</m:t>
            </m:r>
          </m:sub>
        </m:sSub>
      </m:oMath>
      <w:r w:rsidR="007148EA" w:rsidRPr="00FD010C">
        <w:rPr>
          <w:rFonts w:asciiTheme="minorEastAsia" w:hAnsiTheme="minorEastAsia" w:hint="eastAsia"/>
          <w:color w:val="000000" w:themeColor="text1"/>
          <w:sz w:val="24"/>
          <w:szCs w:val="24"/>
          <w:shd w:val="clear" w:color="auto" w:fill="FFFFFF"/>
        </w:rPr>
        <w:t>，然后相加后的数据送入重置门，也就是与sigmoid函数相乘，得出的数值在[0, 1]之间</w:t>
      </w:r>
      <w:r w:rsidR="00562067" w:rsidRPr="00FD010C">
        <w:rPr>
          <w:rFonts w:asciiTheme="minorEastAsia" w:hAnsiTheme="minorEastAsia"/>
          <w:color w:val="000000" w:themeColor="text1"/>
          <w:sz w:val="24"/>
          <w:szCs w:val="24"/>
          <w:shd w:val="clear" w:color="auto" w:fill="FFFFFF"/>
        </w:rPr>
        <w:t>。</w:t>
      </w:r>
      <w:r w:rsidR="00787A6C">
        <w:rPr>
          <w:rFonts w:asciiTheme="minorEastAsia" w:hAnsiTheme="minorEastAsia" w:hint="eastAsia"/>
          <w:color w:val="000000" w:themeColor="text1"/>
          <w:sz w:val="24"/>
          <w:szCs w:val="24"/>
          <w:shd w:val="clear" w:color="auto" w:fill="FFFFFF"/>
        </w:rPr>
        <w:t>而</w:t>
      </w:r>
      <w:r w:rsidR="00562067" w:rsidRPr="00FD010C">
        <w:rPr>
          <w:rFonts w:asciiTheme="minorEastAsia" w:hAnsiTheme="minorEastAsia"/>
          <w:color w:val="000000" w:themeColor="text1"/>
          <w:sz w:val="24"/>
          <w:szCs w:val="24"/>
          <w:shd w:val="clear" w:color="auto" w:fill="FFFFFF"/>
        </w:rPr>
        <w:t>更新</w:t>
      </w:r>
      <w:r w:rsidR="00562067" w:rsidRPr="00FD010C">
        <w:rPr>
          <w:rFonts w:asciiTheme="minorEastAsia" w:hAnsiTheme="minorEastAsia" w:hint="eastAsia"/>
          <w:color w:val="000000" w:themeColor="text1"/>
          <w:sz w:val="24"/>
          <w:szCs w:val="24"/>
          <w:shd w:val="clear" w:color="auto" w:fill="FFFFFF"/>
        </w:rPr>
        <w:t>门</w:t>
      </w:r>
      <m:oMath>
        <m:sSub>
          <m:sSubPr>
            <m:ctrlPr>
              <w:rPr>
                <w:rFonts w:ascii="Cambria Math" w:hAnsi="Cambria Math"/>
                <w:i/>
                <w:color w:val="000000" w:themeColor="text1"/>
                <w:sz w:val="24"/>
                <w:szCs w:val="24"/>
                <w:shd w:val="clear" w:color="auto" w:fill="FFFFFF"/>
              </w:rPr>
            </m:ctrlPr>
          </m:sSubPr>
          <m:e>
            <m:r>
              <w:rPr>
                <w:rFonts w:ascii="Cambria Math" w:hAnsi="Cambria Math" w:hint="eastAsia"/>
                <w:color w:val="000000" w:themeColor="text1"/>
                <w:sz w:val="24"/>
                <w:szCs w:val="24"/>
                <w:shd w:val="clear" w:color="auto" w:fill="FFFFFF"/>
              </w:rPr>
              <m:t>z</m:t>
            </m:r>
          </m:e>
          <m:sub>
            <m:r>
              <w:rPr>
                <w:rFonts w:ascii="Cambria Math" w:hAnsi="Cambria Math" w:hint="eastAsia"/>
                <w:color w:val="000000" w:themeColor="text1"/>
                <w:sz w:val="24"/>
                <w:szCs w:val="24"/>
                <w:shd w:val="clear" w:color="auto" w:fill="FFFFFF"/>
              </w:rPr>
              <m:t>t</m:t>
            </m:r>
          </m:sub>
        </m:sSub>
      </m:oMath>
      <w:r w:rsidR="00562067" w:rsidRPr="00FD010C">
        <w:rPr>
          <w:rFonts w:asciiTheme="minorEastAsia" w:hAnsiTheme="minorEastAsia" w:hint="eastAsia"/>
          <w:color w:val="000000" w:themeColor="text1"/>
          <w:sz w:val="24"/>
          <w:szCs w:val="24"/>
          <w:shd w:val="clear" w:color="auto" w:fill="FFFFFF"/>
        </w:rPr>
        <w:t>则是</w:t>
      </w:r>
      <w:r w:rsidR="00562067" w:rsidRPr="00FD010C">
        <w:rPr>
          <w:rFonts w:asciiTheme="minorEastAsia" w:hAnsiTheme="minorEastAsia"/>
          <w:color w:val="000000" w:themeColor="text1"/>
          <w:sz w:val="24"/>
          <w:szCs w:val="24"/>
          <w:shd w:val="clear" w:color="auto" w:fill="FFFFFF"/>
        </w:rPr>
        <w:t>用于控制前一时刻的状态信息被带入到当前状态中的程度，更新门的值越大说明前</w:t>
      </w:r>
      <w:proofErr w:type="gramStart"/>
      <w:r w:rsidR="00562067" w:rsidRPr="00FD010C">
        <w:rPr>
          <w:rFonts w:asciiTheme="minorEastAsia" w:hAnsiTheme="minorEastAsia" w:hint="eastAsia"/>
          <w:color w:val="000000" w:themeColor="text1"/>
          <w:sz w:val="24"/>
          <w:szCs w:val="24"/>
          <w:shd w:val="clear" w:color="auto" w:fill="FFFFFF"/>
        </w:rPr>
        <w:t>一</w:t>
      </w:r>
      <w:proofErr w:type="gramEnd"/>
      <w:r w:rsidR="00562067" w:rsidRPr="00FD010C">
        <w:rPr>
          <w:rFonts w:asciiTheme="minorEastAsia" w:hAnsiTheme="minorEastAsia"/>
          <w:color w:val="000000" w:themeColor="text1"/>
          <w:sz w:val="24"/>
          <w:szCs w:val="24"/>
          <w:shd w:val="clear" w:color="auto" w:fill="FFFFFF"/>
        </w:rPr>
        <w:t>时刻的状态信息带入越多</w:t>
      </w:r>
      <w:r w:rsidR="007148EA" w:rsidRPr="00FD010C">
        <w:rPr>
          <w:rFonts w:asciiTheme="minorEastAsia" w:hAnsiTheme="minorEastAsia" w:hint="eastAsia"/>
          <w:color w:val="000000" w:themeColor="text1"/>
          <w:sz w:val="24"/>
          <w:szCs w:val="24"/>
          <w:shd w:val="clear" w:color="auto" w:fill="FFFFFF"/>
        </w:rPr>
        <w:t>,</w:t>
      </w:r>
      <w:r w:rsidR="00787A6C">
        <w:rPr>
          <w:rFonts w:asciiTheme="minorEastAsia" w:hAnsiTheme="minorEastAsia" w:hint="eastAsia"/>
          <w:color w:val="000000" w:themeColor="text1"/>
          <w:sz w:val="24"/>
          <w:szCs w:val="24"/>
          <w:shd w:val="clear" w:color="auto" w:fill="FFFFFF"/>
        </w:rPr>
        <w:t>信息的保留程度越打，更新门</w:t>
      </w:r>
      <w:r w:rsidR="007148EA" w:rsidRPr="00FD010C">
        <w:rPr>
          <w:rFonts w:asciiTheme="minorEastAsia" w:hAnsiTheme="minorEastAsia" w:hint="eastAsia"/>
          <w:color w:val="000000" w:themeColor="text1"/>
          <w:sz w:val="24"/>
          <w:szCs w:val="24"/>
          <w:shd w:val="clear" w:color="auto" w:fill="FFFFFF"/>
        </w:rPr>
        <w:t>实现</w:t>
      </w:r>
      <w:r w:rsidR="00787A6C">
        <w:rPr>
          <w:rFonts w:asciiTheme="minorEastAsia" w:hAnsiTheme="minorEastAsia" w:hint="eastAsia"/>
          <w:color w:val="000000" w:themeColor="text1"/>
          <w:sz w:val="24"/>
          <w:szCs w:val="24"/>
          <w:shd w:val="clear" w:color="auto" w:fill="FFFFFF"/>
        </w:rPr>
        <w:t>的原理</w:t>
      </w:r>
      <w:r w:rsidR="007148EA" w:rsidRPr="00FD010C">
        <w:rPr>
          <w:rFonts w:asciiTheme="minorEastAsia" w:hAnsiTheme="minorEastAsia" w:hint="eastAsia"/>
          <w:color w:val="000000" w:themeColor="text1"/>
          <w:sz w:val="24"/>
          <w:szCs w:val="24"/>
          <w:shd w:val="clear" w:color="auto" w:fill="FFFFFF"/>
        </w:rPr>
        <w:t>是将</w:t>
      </w:r>
      <w:bookmarkStart w:id="15" w:name="_Hlk40623688"/>
      <w:r w:rsidR="007148EA" w:rsidRPr="00FD010C">
        <w:rPr>
          <w:rFonts w:asciiTheme="minorEastAsia" w:hAnsiTheme="minorEastAsia" w:hint="eastAsia"/>
          <w:color w:val="000000" w:themeColor="text1"/>
          <w:sz w:val="24"/>
          <w:szCs w:val="24"/>
          <w:shd w:val="clear" w:color="auto" w:fill="FFFFFF"/>
        </w:rPr>
        <w:t>前一时刻的隐藏状态信息</w:t>
      </w:r>
      <m:oMath>
        <m:sSub>
          <m:sSubPr>
            <m:ctrlPr>
              <w:rPr>
                <w:rFonts w:ascii="Cambria Math" w:hAnsi="Cambria Math"/>
                <w:i/>
                <w:color w:val="000000" w:themeColor="text1"/>
                <w:sz w:val="24"/>
                <w:szCs w:val="24"/>
                <w:shd w:val="clear" w:color="auto" w:fill="FFFFFF"/>
              </w:rPr>
            </m:ctrlPr>
          </m:sSubPr>
          <m:e>
            <m:r>
              <w:rPr>
                <w:rFonts w:ascii="Cambria Math" w:hAnsi="Cambria Math"/>
                <w:color w:val="000000" w:themeColor="text1"/>
                <w:sz w:val="24"/>
                <w:szCs w:val="24"/>
                <w:shd w:val="clear" w:color="auto" w:fill="FFFFFF"/>
              </w:rPr>
              <m:t>h</m:t>
            </m:r>
          </m:e>
          <m:sub>
            <m:r>
              <w:rPr>
                <w:rFonts w:ascii="Cambria Math" w:hAnsi="Cambria Math"/>
                <w:color w:val="000000" w:themeColor="text1"/>
                <w:sz w:val="24"/>
                <w:szCs w:val="24"/>
                <w:shd w:val="clear" w:color="auto" w:fill="FFFFFF"/>
              </w:rPr>
              <m:t>t-1</m:t>
            </m:r>
          </m:sub>
        </m:sSub>
      </m:oMath>
      <w:r w:rsidR="007148EA" w:rsidRPr="00FD010C">
        <w:rPr>
          <w:rFonts w:asciiTheme="minorEastAsia" w:hAnsiTheme="minorEastAsia" w:hint="eastAsia"/>
          <w:color w:val="000000" w:themeColor="text1"/>
          <w:sz w:val="24"/>
          <w:szCs w:val="24"/>
          <w:shd w:val="clear" w:color="auto" w:fill="FFFFFF"/>
        </w:rPr>
        <w:t>和当前时刻的输入向量</w:t>
      </w:r>
      <w:bookmarkEnd w:id="15"/>
      <m:oMath>
        <m:sSub>
          <m:sSubPr>
            <m:ctrlPr>
              <w:rPr>
                <w:rFonts w:ascii="Cambria Math" w:hAnsi="Cambria Math"/>
                <w:i/>
                <w:color w:val="000000" w:themeColor="text1"/>
                <w:sz w:val="24"/>
                <w:szCs w:val="24"/>
                <w:shd w:val="clear" w:color="auto" w:fill="FFFFFF"/>
              </w:rPr>
            </m:ctrlPr>
          </m:sSubPr>
          <m:e>
            <m:r>
              <w:rPr>
                <w:rFonts w:ascii="Cambria Math" w:hAnsi="Cambria Math" w:hint="eastAsia"/>
                <w:color w:val="000000" w:themeColor="text1"/>
                <w:sz w:val="24"/>
                <w:szCs w:val="24"/>
                <w:shd w:val="clear" w:color="auto" w:fill="FFFFFF"/>
              </w:rPr>
              <m:t>x</m:t>
            </m:r>
          </m:e>
          <m:sub>
            <m:r>
              <w:rPr>
                <w:rFonts w:ascii="Cambria Math" w:hAnsi="Cambria Math"/>
                <w:color w:val="000000" w:themeColor="text1"/>
                <w:sz w:val="24"/>
                <w:szCs w:val="24"/>
                <w:shd w:val="clear" w:color="auto" w:fill="FFFFFF"/>
              </w:rPr>
              <m:t>t</m:t>
            </m:r>
          </m:sub>
        </m:sSub>
      </m:oMath>
      <w:r w:rsidR="007148EA" w:rsidRPr="00FD010C">
        <w:rPr>
          <w:rFonts w:asciiTheme="minorEastAsia" w:hAnsiTheme="minorEastAsia" w:hint="eastAsia"/>
          <w:color w:val="000000" w:themeColor="text1"/>
          <w:sz w:val="24"/>
          <w:szCs w:val="24"/>
          <w:shd w:val="clear" w:color="auto" w:fill="FFFFFF"/>
        </w:rPr>
        <w:t>分别进行线性变换，也就是分别右乘权重矩阵</w:t>
      </w:r>
      <m:oMath>
        <m:sSub>
          <m:sSubPr>
            <m:ctrlPr>
              <w:rPr>
                <w:rFonts w:ascii="Cambria Math" w:hAnsi="Cambria Math"/>
                <w:i/>
                <w:sz w:val="24"/>
                <w:szCs w:val="24"/>
                <w:vertAlign w:val="superscript"/>
              </w:rPr>
            </m:ctrlPr>
          </m:sSubPr>
          <m:e>
            <m:r>
              <w:rPr>
                <w:rFonts w:ascii="Cambria Math" w:hAnsi="Cambria Math" w:hint="eastAsia"/>
                <w:sz w:val="24"/>
                <w:szCs w:val="24"/>
                <w:vertAlign w:val="superscript"/>
              </w:rPr>
              <m:t>W</m:t>
            </m:r>
          </m:e>
          <m:sub>
            <m:r>
              <w:rPr>
                <w:rFonts w:ascii="Cambria Math" w:hAnsi="Cambria Math"/>
                <w:sz w:val="24"/>
                <w:szCs w:val="24"/>
                <w:vertAlign w:val="superscript"/>
              </w:rPr>
              <m:t>z</m:t>
            </m:r>
          </m:sub>
        </m:sSub>
      </m:oMath>
      <w:r w:rsidR="007148EA" w:rsidRPr="00FD010C">
        <w:rPr>
          <w:rFonts w:asciiTheme="minorEastAsia" w:hAnsiTheme="minorEastAsia" w:hint="eastAsia"/>
          <w:color w:val="000000" w:themeColor="text1"/>
          <w:sz w:val="24"/>
          <w:szCs w:val="24"/>
          <w:shd w:val="clear" w:color="auto" w:fill="FFFFFF"/>
        </w:rPr>
        <w:t>，然后相加后的数据送入更新门，也就是与sigmoid函数相乘，得出的数值在[0, 1]之间，具体操作与</w:t>
      </w:r>
      <w:proofErr w:type="gramStart"/>
      <w:r w:rsidR="007148EA" w:rsidRPr="00FD010C">
        <w:rPr>
          <w:rFonts w:asciiTheme="minorEastAsia" w:hAnsiTheme="minorEastAsia" w:hint="eastAsia"/>
          <w:color w:val="000000" w:themeColor="text1"/>
          <w:sz w:val="24"/>
          <w:szCs w:val="24"/>
          <w:shd w:val="clear" w:color="auto" w:fill="FFFFFF"/>
        </w:rPr>
        <w:t>重置门差别</w:t>
      </w:r>
      <w:proofErr w:type="gramEnd"/>
      <w:r w:rsidR="007148EA" w:rsidRPr="00FD010C">
        <w:rPr>
          <w:rFonts w:asciiTheme="minorEastAsia" w:hAnsiTheme="minorEastAsia" w:hint="eastAsia"/>
          <w:color w:val="000000" w:themeColor="text1"/>
          <w:sz w:val="24"/>
          <w:szCs w:val="24"/>
          <w:shd w:val="clear" w:color="auto" w:fill="FFFFFF"/>
        </w:rPr>
        <w:t>不大，只是两次的权重矩阵的数值和用处不同。然后便是利用</w:t>
      </w:r>
      <w:proofErr w:type="gramStart"/>
      <w:r w:rsidR="007148EA" w:rsidRPr="00FD010C">
        <w:rPr>
          <w:rFonts w:asciiTheme="minorEastAsia" w:hAnsiTheme="minorEastAsia" w:hint="eastAsia"/>
          <w:color w:val="000000" w:themeColor="text1"/>
          <w:sz w:val="24"/>
          <w:szCs w:val="24"/>
          <w:shd w:val="clear" w:color="auto" w:fill="FFFFFF"/>
        </w:rPr>
        <w:t>重置门</w:t>
      </w:r>
      <w:proofErr w:type="gramEnd"/>
      <w:r w:rsidR="007148EA" w:rsidRPr="00FD010C">
        <w:rPr>
          <w:rFonts w:asciiTheme="minorEastAsia" w:hAnsiTheme="minorEastAsia" w:hint="eastAsia"/>
          <w:color w:val="000000" w:themeColor="text1"/>
          <w:sz w:val="24"/>
          <w:szCs w:val="24"/>
          <w:shd w:val="clear" w:color="auto" w:fill="FFFFFF"/>
        </w:rPr>
        <w:t>对记忆信息的重置，GRU不再使用单独的记忆细胞存储记忆信息，而是直接利用隐藏单元记录历史状态。利用</w:t>
      </w:r>
      <w:proofErr w:type="gramStart"/>
      <w:r w:rsidR="007148EA" w:rsidRPr="00FD010C">
        <w:rPr>
          <w:rFonts w:asciiTheme="minorEastAsia" w:hAnsiTheme="minorEastAsia" w:hint="eastAsia"/>
          <w:color w:val="000000" w:themeColor="text1"/>
          <w:sz w:val="24"/>
          <w:szCs w:val="24"/>
          <w:shd w:val="clear" w:color="auto" w:fill="FFFFFF"/>
        </w:rPr>
        <w:t>重置门</w:t>
      </w:r>
      <w:proofErr w:type="gramEnd"/>
      <w:r w:rsidR="007148EA" w:rsidRPr="00FD010C">
        <w:rPr>
          <w:rFonts w:asciiTheme="minorEastAsia" w:hAnsiTheme="minorEastAsia" w:hint="eastAsia"/>
          <w:color w:val="000000" w:themeColor="text1"/>
          <w:sz w:val="24"/>
          <w:szCs w:val="24"/>
          <w:shd w:val="clear" w:color="auto" w:fill="FFFFFF"/>
        </w:rPr>
        <w:t>控制当前信息和记忆信息的数据量，并生成新的记忆信息继续向前传递</w:t>
      </w:r>
      <w:r w:rsidR="00EC30F4" w:rsidRPr="00FD010C">
        <w:rPr>
          <w:rFonts w:asciiTheme="minorEastAsia" w:hAnsiTheme="minorEastAsia" w:hint="eastAsia"/>
          <w:color w:val="000000" w:themeColor="text1"/>
          <w:sz w:val="24"/>
          <w:szCs w:val="24"/>
          <w:shd w:val="clear" w:color="auto" w:fill="FFFFFF"/>
        </w:rPr>
        <w:t>，实现是使用</w:t>
      </w:r>
      <w:proofErr w:type="gramStart"/>
      <w:r w:rsidR="00EC30F4" w:rsidRPr="00FD010C">
        <w:rPr>
          <w:rFonts w:asciiTheme="minorEastAsia" w:hAnsiTheme="minorEastAsia" w:hint="eastAsia"/>
          <w:color w:val="000000" w:themeColor="text1"/>
          <w:sz w:val="24"/>
          <w:szCs w:val="24"/>
          <w:shd w:val="clear" w:color="auto" w:fill="FFFFFF"/>
        </w:rPr>
        <w:t>重置门</w:t>
      </w:r>
      <w:proofErr w:type="gramEnd"/>
      <w:r w:rsidR="00EC30F4" w:rsidRPr="00FD010C">
        <w:rPr>
          <w:rFonts w:asciiTheme="minorEastAsia" w:hAnsiTheme="minorEastAsia" w:hint="eastAsia"/>
          <w:color w:val="000000" w:themeColor="text1"/>
          <w:sz w:val="24"/>
          <w:szCs w:val="24"/>
          <w:shd w:val="clear" w:color="auto" w:fill="FFFFFF"/>
        </w:rPr>
        <w:t>乘以上</w:t>
      </w:r>
      <w:proofErr w:type="gramStart"/>
      <w:r w:rsidR="00EC30F4" w:rsidRPr="00FD010C">
        <w:rPr>
          <w:rFonts w:asciiTheme="minorEastAsia" w:hAnsiTheme="minorEastAsia" w:hint="eastAsia"/>
          <w:color w:val="000000" w:themeColor="text1"/>
          <w:sz w:val="24"/>
          <w:szCs w:val="24"/>
          <w:shd w:val="clear" w:color="auto" w:fill="FFFFFF"/>
        </w:rPr>
        <w:t>一</w:t>
      </w:r>
      <w:proofErr w:type="gramEnd"/>
      <w:r w:rsidR="00EC30F4" w:rsidRPr="00FD010C">
        <w:rPr>
          <w:rFonts w:asciiTheme="minorEastAsia" w:hAnsiTheme="minorEastAsia" w:hint="eastAsia"/>
          <w:color w:val="000000" w:themeColor="text1"/>
          <w:sz w:val="24"/>
          <w:szCs w:val="24"/>
          <w:shd w:val="clear" w:color="auto" w:fill="FFFFFF"/>
        </w:rPr>
        <w:t>时刻的隐藏状态信息</w:t>
      </w:r>
      <m:oMath>
        <m:sSub>
          <m:sSubPr>
            <m:ctrlPr>
              <w:rPr>
                <w:rFonts w:ascii="Cambria Math" w:hAnsi="Cambria Math"/>
                <w:i/>
                <w:color w:val="000000" w:themeColor="text1"/>
                <w:sz w:val="24"/>
                <w:szCs w:val="24"/>
                <w:shd w:val="clear" w:color="auto" w:fill="FFFFFF"/>
              </w:rPr>
            </m:ctrlPr>
          </m:sSubPr>
          <m:e>
            <m:r>
              <w:rPr>
                <w:rFonts w:ascii="Cambria Math" w:hAnsi="Cambria Math"/>
                <w:color w:val="000000" w:themeColor="text1"/>
                <w:sz w:val="24"/>
                <w:szCs w:val="24"/>
                <w:shd w:val="clear" w:color="auto" w:fill="FFFFFF"/>
              </w:rPr>
              <m:t>h</m:t>
            </m:r>
          </m:e>
          <m:sub>
            <m:r>
              <w:rPr>
                <w:rFonts w:ascii="Cambria Math" w:hAnsi="Cambria Math"/>
                <w:color w:val="000000" w:themeColor="text1"/>
                <w:sz w:val="24"/>
                <w:szCs w:val="24"/>
                <w:shd w:val="clear" w:color="auto" w:fill="FFFFFF"/>
              </w:rPr>
              <m:t>t-1</m:t>
            </m:r>
          </m:sub>
        </m:sSub>
      </m:oMath>
      <w:r w:rsidR="00EC30F4" w:rsidRPr="00FD010C">
        <w:rPr>
          <w:rFonts w:asciiTheme="minorEastAsia" w:hAnsiTheme="minorEastAsia" w:hint="eastAsia"/>
          <w:color w:val="000000" w:themeColor="text1"/>
          <w:sz w:val="24"/>
          <w:szCs w:val="24"/>
          <w:shd w:val="clear" w:color="auto" w:fill="FFFFFF"/>
        </w:rPr>
        <w:t>，然后当前时刻输入向量</w:t>
      </w:r>
      <m:oMath>
        <m:sSub>
          <m:sSubPr>
            <m:ctrlPr>
              <w:rPr>
                <w:rFonts w:ascii="Cambria Math" w:hAnsi="Cambria Math"/>
                <w:i/>
                <w:color w:val="000000" w:themeColor="text1"/>
                <w:sz w:val="24"/>
                <w:szCs w:val="24"/>
                <w:shd w:val="clear" w:color="auto" w:fill="FFFFFF"/>
              </w:rPr>
            </m:ctrlPr>
          </m:sSubPr>
          <m:e>
            <m:r>
              <w:rPr>
                <w:rFonts w:ascii="Cambria Math" w:hAnsi="Cambria Math" w:hint="eastAsia"/>
                <w:color w:val="000000" w:themeColor="text1"/>
                <w:sz w:val="24"/>
                <w:szCs w:val="24"/>
                <w:shd w:val="clear" w:color="auto" w:fill="FFFFFF"/>
              </w:rPr>
              <m:t>x</m:t>
            </m:r>
          </m:e>
          <m:sub>
            <m:r>
              <w:rPr>
                <w:rFonts w:ascii="Cambria Math" w:hAnsi="Cambria Math"/>
                <w:color w:val="000000" w:themeColor="text1"/>
                <w:sz w:val="24"/>
                <w:szCs w:val="24"/>
                <w:shd w:val="clear" w:color="auto" w:fill="FFFFFF"/>
              </w:rPr>
              <m:t>t</m:t>
            </m:r>
          </m:sub>
        </m:sSub>
      </m:oMath>
      <w:r w:rsidR="00EC30F4" w:rsidRPr="00FD010C">
        <w:rPr>
          <w:rFonts w:asciiTheme="minorEastAsia" w:hAnsiTheme="minorEastAsia" w:hint="eastAsia"/>
          <w:color w:val="000000" w:themeColor="text1"/>
          <w:sz w:val="24"/>
          <w:szCs w:val="24"/>
          <w:shd w:val="clear" w:color="auto" w:fill="FFFFFF"/>
        </w:rPr>
        <w:t>进行拼接，并通过tanh函数激活，形成当前隐藏状态</w:t>
      </w:r>
      <m:oMath>
        <m:sSup>
          <m:sSupPr>
            <m:ctrlPr>
              <w:rPr>
                <w:rFonts w:ascii="Cambria Math" w:hAnsi="Cambria Math"/>
                <w:i/>
                <w:color w:val="000000" w:themeColor="text1"/>
                <w:sz w:val="24"/>
                <w:szCs w:val="24"/>
                <w:shd w:val="clear" w:color="auto" w:fill="FFFFFF"/>
              </w:rPr>
            </m:ctrlPr>
          </m:sSupPr>
          <m:e>
            <m:r>
              <w:rPr>
                <w:rFonts w:ascii="Cambria Math" w:hAnsi="Cambria Math"/>
                <w:color w:val="000000" w:themeColor="text1"/>
                <w:sz w:val="24"/>
                <w:szCs w:val="24"/>
                <w:shd w:val="clear" w:color="auto" w:fill="FFFFFF"/>
              </w:rPr>
              <m:t>h</m:t>
            </m:r>
          </m:e>
          <m:sup>
            <m:r>
              <w:rPr>
                <w:rFonts w:ascii="Cambria Math" w:hAnsi="Cambria Math"/>
                <w:color w:val="000000" w:themeColor="text1"/>
                <w:sz w:val="24"/>
                <w:szCs w:val="24"/>
                <w:shd w:val="clear" w:color="auto" w:fill="FFFFFF"/>
              </w:rPr>
              <m:t>'</m:t>
            </m:r>
          </m:sup>
        </m:sSup>
      </m:oMath>
      <w:r w:rsidR="00EC30F4" w:rsidRPr="00FD010C">
        <w:rPr>
          <w:rFonts w:asciiTheme="minorEastAsia" w:hAnsiTheme="minorEastAsia" w:hint="eastAsia"/>
          <w:color w:val="000000" w:themeColor="text1"/>
          <w:sz w:val="24"/>
          <w:szCs w:val="24"/>
          <w:shd w:val="clear" w:color="auto" w:fill="FFFFFF"/>
        </w:rPr>
        <w:t>。最后是利用更新门计算当前时刻隐藏状态</w:t>
      </w:r>
      <m:oMath>
        <m:sSub>
          <m:sSubPr>
            <m:ctrlPr>
              <w:rPr>
                <w:rFonts w:ascii="Cambria Math" w:hAnsi="Cambria Math"/>
                <w:i/>
                <w:color w:val="000000" w:themeColor="text1"/>
                <w:sz w:val="24"/>
                <w:szCs w:val="24"/>
                <w:shd w:val="clear" w:color="auto" w:fill="FFFFFF"/>
              </w:rPr>
            </m:ctrlPr>
          </m:sSubPr>
          <m:e>
            <m:r>
              <w:rPr>
                <w:rFonts w:ascii="Cambria Math" w:hAnsi="Cambria Math"/>
                <w:color w:val="000000" w:themeColor="text1"/>
                <w:sz w:val="24"/>
                <w:szCs w:val="24"/>
                <w:shd w:val="clear" w:color="auto" w:fill="FFFFFF"/>
              </w:rPr>
              <m:t>h</m:t>
            </m:r>
          </m:e>
          <m:sub>
            <m:r>
              <w:rPr>
                <w:rFonts w:ascii="Cambria Math" w:hAnsi="Cambria Math"/>
                <w:color w:val="000000" w:themeColor="text1"/>
                <w:sz w:val="24"/>
                <w:szCs w:val="24"/>
                <w:shd w:val="clear" w:color="auto" w:fill="FFFFFF"/>
              </w:rPr>
              <m:t>t</m:t>
            </m:r>
          </m:sub>
        </m:sSub>
      </m:oMath>
      <w:r w:rsidR="00EC30F4" w:rsidRPr="00FD010C">
        <w:rPr>
          <w:rFonts w:asciiTheme="minorEastAsia" w:hAnsiTheme="minorEastAsia" w:hint="eastAsia"/>
          <w:color w:val="000000" w:themeColor="text1"/>
          <w:sz w:val="24"/>
          <w:szCs w:val="24"/>
          <w:shd w:val="clear" w:color="auto" w:fill="FFFFFF"/>
        </w:rPr>
        <w:t>的输出，</w:t>
      </w:r>
      <w:r w:rsidR="00E815A8" w:rsidRPr="00FD010C">
        <w:rPr>
          <w:rFonts w:asciiTheme="minorEastAsia" w:hAnsiTheme="minorEastAsia" w:hint="eastAsia"/>
          <w:color w:val="000000" w:themeColor="text1"/>
          <w:sz w:val="24"/>
          <w:szCs w:val="24"/>
          <w:shd w:val="clear" w:color="auto" w:fill="FFFFFF"/>
        </w:rPr>
        <w:t>隐藏状态的输出信息是利用更新门对来对前一时刻的隐藏状态信息和当前时刻的隐藏状态信息进行控制输出。总的可以归结为下面公式：</w:t>
      </w:r>
    </w:p>
    <w:p w14:paraId="0B2FA305" w14:textId="77777777" w:rsidR="00E815A8" w:rsidRPr="00FD010C" w:rsidRDefault="00E815A8" w:rsidP="00FD010C">
      <w:pPr>
        <w:spacing w:line="288" w:lineRule="auto"/>
        <w:ind w:firstLine="200"/>
        <w:rPr>
          <w:rFonts w:asciiTheme="minorEastAsia" w:hAnsiTheme="minorEastAsia"/>
          <w:sz w:val="24"/>
          <w:szCs w:val="24"/>
          <w:vertAlign w:val="superscript"/>
        </w:rPr>
      </w:pPr>
      <m:oMathPara>
        <m:oMath>
          <m:r>
            <m:rPr>
              <m:sty m:val="p"/>
            </m:rPr>
            <w:rPr>
              <w:rFonts w:ascii="Cambria Math" w:hAnsi="Cambria Math" w:hint="eastAsia"/>
              <w:sz w:val="24"/>
              <w:szCs w:val="24"/>
              <w:vertAlign w:val="superscript"/>
            </w:rPr>
            <m:t>重置门：</m:t>
          </m:r>
          <m:sSub>
            <m:sSubPr>
              <m:ctrlPr>
                <w:rPr>
                  <w:rFonts w:ascii="Cambria Math" w:hAnsi="Cambria Math"/>
                  <w:sz w:val="24"/>
                  <w:szCs w:val="24"/>
                  <w:vertAlign w:val="superscript"/>
                </w:rPr>
              </m:ctrlPr>
            </m:sSubPr>
            <m:e>
              <m:r>
                <w:rPr>
                  <w:rFonts w:ascii="Cambria Math" w:hAnsi="Cambria Math" w:hint="eastAsia"/>
                  <w:sz w:val="24"/>
                  <w:szCs w:val="24"/>
                  <w:vertAlign w:val="superscript"/>
                </w:rPr>
                <m:t>r</m:t>
              </m:r>
            </m:e>
            <m:sub>
              <m:r>
                <w:rPr>
                  <w:rFonts w:ascii="Cambria Math" w:hAnsi="Cambria Math" w:hint="eastAsia"/>
                  <w:sz w:val="24"/>
                  <w:szCs w:val="24"/>
                  <w:vertAlign w:val="superscript"/>
                </w:rPr>
                <m:t>t</m:t>
              </m:r>
            </m:sub>
          </m:sSub>
          <m:r>
            <m:rPr>
              <m:sty m:val="p"/>
            </m:rPr>
            <w:rPr>
              <w:rFonts w:ascii="Cambria Math" w:hAnsi="Cambria Math"/>
              <w:sz w:val="24"/>
              <w:szCs w:val="24"/>
              <w:vertAlign w:val="superscript"/>
            </w:rPr>
            <m:t>=σ</m:t>
          </m:r>
          <m:d>
            <m:dPr>
              <m:ctrlPr>
                <w:rPr>
                  <w:rFonts w:ascii="Cambria Math" w:hAnsi="Cambria Math"/>
                  <w:sz w:val="24"/>
                  <w:szCs w:val="24"/>
                  <w:vertAlign w:val="superscript"/>
                </w:rPr>
              </m:ctrlPr>
            </m:dPr>
            <m:e>
              <m:sSub>
                <m:sSubPr>
                  <m:ctrlPr>
                    <w:rPr>
                      <w:rFonts w:ascii="Cambria Math" w:hAnsi="Cambria Math"/>
                      <w:i/>
                      <w:sz w:val="24"/>
                      <w:szCs w:val="24"/>
                      <w:vertAlign w:val="superscript"/>
                    </w:rPr>
                  </m:ctrlPr>
                </m:sSubPr>
                <m:e>
                  <m:r>
                    <w:rPr>
                      <w:rFonts w:ascii="Cambria Math" w:hAnsi="Cambria Math" w:hint="eastAsia"/>
                      <w:sz w:val="24"/>
                      <w:szCs w:val="24"/>
                      <w:vertAlign w:val="superscript"/>
                    </w:rPr>
                    <m:t>W</m:t>
                  </m:r>
                </m:e>
                <m:sub>
                  <m:r>
                    <w:rPr>
                      <w:rFonts w:ascii="Cambria Math" w:hAnsi="Cambria Math" w:hint="eastAsia"/>
                      <w:sz w:val="24"/>
                      <w:szCs w:val="24"/>
                      <w:vertAlign w:val="superscript"/>
                    </w:rPr>
                    <m:t>r</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h</m:t>
                  </m:r>
                </m:e>
                <m:sub>
                  <m:r>
                    <w:rPr>
                      <w:rFonts w:ascii="Cambria Math" w:hAnsi="Cambria Math"/>
                      <w:sz w:val="24"/>
                      <w:szCs w:val="24"/>
                      <w:vertAlign w:val="superscript"/>
                    </w:rPr>
                    <m:t>t-1</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x</m:t>
                  </m:r>
                </m:e>
                <m:sub>
                  <m:r>
                    <w:rPr>
                      <w:rFonts w:ascii="Cambria Math" w:hAnsi="Cambria Math"/>
                      <w:sz w:val="24"/>
                      <w:szCs w:val="24"/>
                      <w:vertAlign w:val="superscript"/>
                    </w:rPr>
                    <m:t>t</m:t>
                  </m:r>
                </m:sub>
              </m:sSub>
              <m:r>
                <w:rPr>
                  <w:rFonts w:ascii="Cambria Math" w:hAnsi="Cambria Math"/>
                  <w:sz w:val="24"/>
                  <w:szCs w:val="24"/>
                  <w:vertAlign w:val="superscript"/>
                </w:rPr>
                <m:t>]</m:t>
              </m:r>
            </m:e>
          </m:d>
        </m:oMath>
      </m:oMathPara>
    </w:p>
    <w:p w14:paraId="3D8DB3A9" w14:textId="77777777" w:rsidR="00E815A8" w:rsidRPr="00FD010C" w:rsidRDefault="001C3F81" w:rsidP="00FD010C">
      <w:pPr>
        <w:spacing w:line="288" w:lineRule="auto"/>
        <w:ind w:firstLine="200"/>
        <w:rPr>
          <w:rFonts w:asciiTheme="minorEastAsia" w:hAnsiTheme="minorEastAsia"/>
          <w:sz w:val="24"/>
          <w:szCs w:val="24"/>
          <w:vertAlign w:val="superscript"/>
        </w:rPr>
      </w:pPr>
      <m:oMathPara>
        <m:oMath>
          <m:r>
            <m:rPr>
              <m:sty m:val="p"/>
            </m:rPr>
            <w:rPr>
              <w:rFonts w:ascii="Cambria Math" w:hAnsi="Cambria Math" w:hint="eastAsia"/>
              <w:sz w:val="24"/>
              <w:szCs w:val="24"/>
              <w:vertAlign w:val="superscript"/>
            </w:rPr>
            <m:t>更新门：</m:t>
          </m:r>
          <m:sSub>
            <m:sSubPr>
              <m:ctrlPr>
                <w:rPr>
                  <w:rFonts w:ascii="Cambria Math" w:hAnsi="Cambria Math"/>
                  <w:sz w:val="24"/>
                  <w:szCs w:val="24"/>
                  <w:vertAlign w:val="superscript"/>
                </w:rPr>
              </m:ctrlPr>
            </m:sSubPr>
            <m:e>
              <m:r>
                <w:rPr>
                  <w:rFonts w:ascii="Cambria Math" w:hAnsi="Cambria Math" w:hint="eastAsia"/>
                  <w:sz w:val="24"/>
                  <w:szCs w:val="24"/>
                  <w:vertAlign w:val="superscript"/>
                </w:rPr>
                <m:t>z</m:t>
              </m:r>
            </m:e>
            <m:sub>
              <m:r>
                <w:rPr>
                  <w:rFonts w:ascii="Cambria Math" w:hAnsi="Cambria Math" w:hint="eastAsia"/>
                  <w:sz w:val="24"/>
                  <w:szCs w:val="24"/>
                  <w:vertAlign w:val="superscript"/>
                </w:rPr>
                <m:t>t</m:t>
              </m:r>
            </m:sub>
          </m:sSub>
          <m:r>
            <m:rPr>
              <m:sty m:val="p"/>
            </m:rPr>
            <w:rPr>
              <w:rFonts w:ascii="Cambria Math" w:hAnsi="Cambria Math"/>
              <w:sz w:val="24"/>
              <w:szCs w:val="24"/>
              <w:vertAlign w:val="superscript"/>
            </w:rPr>
            <m:t>=σ</m:t>
          </m:r>
          <m:d>
            <m:dPr>
              <m:ctrlPr>
                <w:rPr>
                  <w:rFonts w:ascii="Cambria Math" w:hAnsi="Cambria Math"/>
                  <w:sz w:val="24"/>
                  <w:szCs w:val="24"/>
                  <w:vertAlign w:val="superscript"/>
                </w:rPr>
              </m:ctrlPr>
            </m:dPr>
            <m:e>
              <m:sSub>
                <m:sSubPr>
                  <m:ctrlPr>
                    <w:rPr>
                      <w:rFonts w:ascii="Cambria Math" w:hAnsi="Cambria Math"/>
                      <w:i/>
                      <w:sz w:val="24"/>
                      <w:szCs w:val="24"/>
                      <w:vertAlign w:val="superscript"/>
                    </w:rPr>
                  </m:ctrlPr>
                </m:sSubPr>
                <m:e>
                  <m:r>
                    <w:rPr>
                      <w:rFonts w:ascii="Cambria Math" w:hAnsi="Cambria Math" w:hint="eastAsia"/>
                      <w:sz w:val="24"/>
                      <w:szCs w:val="24"/>
                      <w:vertAlign w:val="superscript"/>
                    </w:rPr>
                    <m:t>W</m:t>
                  </m:r>
                </m:e>
                <m:sub>
                  <m:r>
                    <w:rPr>
                      <w:rFonts w:ascii="Cambria Math" w:hAnsi="Cambria Math"/>
                      <w:sz w:val="24"/>
                      <w:szCs w:val="24"/>
                      <w:vertAlign w:val="superscript"/>
                    </w:rPr>
                    <m:t>z</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h</m:t>
                  </m:r>
                </m:e>
                <m:sub>
                  <m:r>
                    <w:rPr>
                      <w:rFonts w:ascii="Cambria Math" w:hAnsi="Cambria Math"/>
                      <w:sz w:val="24"/>
                      <w:szCs w:val="24"/>
                      <w:vertAlign w:val="superscript"/>
                    </w:rPr>
                    <m:t>t-1</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x</m:t>
                  </m:r>
                </m:e>
                <m:sub>
                  <m:r>
                    <w:rPr>
                      <w:rFonts w:ascii="Cambria Math" w:hAnsi="Cambria Math"/>
                      <w:sz w:val="24"/>
                      <w:szCs w:val="24"/>
                      <w:vertAlign w:val="superscript"/>
                    </w:rPr>
                    <m:t>t</m:t>
                  </m:r>
                </m:sub>
              </m:sSub>
              <m:r>
                <w:rPr>
                  <w:rFonts w:ascii="Cambria Math" w:hAnsi="Cambria Math"/>
                  <w:sz w:val="24"/>
                  <w:szCs w:val="24"/>
                  <w:vertAlign w:val="superscript"/>
                </w:rPr>
                <m:t>]</m:t>
              </m:r>
            </m:e>
          </m:d>
        </m:oMath>
      </m:oMathPara>
    </w:p>
    <w:p w14:paraId="003220C2" w14:textId="77777777" w:rsidR="001C3F81" w:rsidRPr="00FD010C" w:rsidRDefault="001C3F81" w:rsidP="00FD010C">
      <w:pPr>
        <w:spacing w:line="288" w:lineRule="auto"/>
        <w:ind w:firstLine="200"/>
        <w:rPr>
          <w:rFonts w:asciiTheme="minorEastAsia" w:hAnsiTheme="minorEastAsia"/>
          <w:sz w:val="24"/>
          <w:szCs w:val="24"/>
          <w:vertAlign w:val="superscript"/>
        </w:rPr>
      </w:pPr>
      <m:oMathPara>
        <m:oMath>
          <m:r>
            <m:rPr>
              <m:sty m:val="p"/>
            </m:rPr>
            <w:rPr>
              <w:rFonts w:ascii="Cambria Math" w:hAnsi="Cambria Math" w:hint="eastAsia"/>
              <w:sz w:val="24"/>
              <w:szCs w:val="24"/>
              <w:vertAlign w:val="superscript"/>
            </w:rPr>
            <m:t>当前隐藏状态：</m:t>
          </m:r>
          <m:sSup>
            <m:sSupPr>
              <m:ctrlPr>
                <w:rPr>
                  <w:rFonts w:ascii="Cambria Math" w:hAnsi="Cambria Math"/>
                  <w:sz w:val="24"/>
                  <w:szCs w:val="24"/>
                  <w:vertAlign w:val="superscript"/>
                </w:rPr>
              </m:ctrlPr>
            </m:sSupPr>
            <m:e>
              <m:r>
                <w:rPr>
                  <w:rFonts w:ascii="Cambria Math" w:hAnsi="Cambria Math"/>
                  <w:sz w:val="24"/>
                  <w:szCs w:val="24"/>
                  <w:vertAlign w:val="superscript"/>
                </w:rPr>
                <m:t>h</m:t>
              </m:r>
            </m:e>
            <m:sup>
              <m:r>
                <w:rPr>
                  <w:rFonts w:ascii="Cambria Math" w:hAnsi="Cambria Math"/>
                  <w:sz w:val="24"/>
                  <w:szCs w:val="24"/>
                  <w:vertAlign w:val="superscript"/>
                </w:rPr>
                <m:t>'</m:t>
              </m:r>
            </m:sup>
          </m:sSup>
          <m:r>
            <m:rPr>
              <m:sty m:val="p"/>
            </m:rPr>
            <w:rPr>
              <w:rFonts w:ascii="Cambria Math" w:hAnsi="Cambria Math"/>
              <w:sz w:val="24"/>
              <w:szCs w:val="24"/>
              <w:vertAlign w:val="superscript"/>
            </w:rPr>
            <m:t>=tanh</m:t>
          </m:r>
          <m:d>
            <m:dPr>
              <m:ctrlPr>
                <w:rPr>
                  <w:rFonts w:ascii="Cambria Math" w:hAnsi="Cambria Math"/>
                  <w:sz w:val="24"/>
                  <w:szCs w:val="24"/>
                  <w:vertAlign w:val="superscript"/>
                </w:rPr>
              </m:ctrlPr>
            </m:dPr>
            <m:e>
              <m:r>
                <w:rPr>
                  <w:rFonts w:ascii="Cambria Math" w:hAnsi="Cambria Math"/>
                  <w:sz w:val="24"/>
                  <w:szCs w:val="24"/>
                  <w:vertAlign w:val="superscript"/>
                </w:rPr>
                <m:t>W[</m:t>
              </m:r>
              <m:sSub>
                <m:sSubPr>
                  <m:ctrlPr>
                    <w:rPr>
                      <w:rFonts w:ascii="Cambria Math" w:hAnsi="Cambria Math"/>
                      <w:i/>
                      <w:sz w:val="24"/>
                      <w:szCs w:val="24"/>
                      <w:vertAlign w:val="superscript"/>
                    </w:rPr>
                  </m:ctrlPr>
                </m:sSubPr>
                <m:e>
                  <m:sSub>
                    <m:sSubPr>
                      <m:ctrlPr>
                        <w:rPr>
                          <w:rFonts w:ascii="Cambria Math" w:hAnsi="Cambria Math"/>
                          <w:i/>
                          <w:sz w:val="24"/>
                          <w:szCs w:val="24"/>
                          <w:vertAlign w:val="superscript"/>
                        </w:rPr>
                      </m:ctrlPr>
                    </m:sSubPr>
                    <m:e>
                      <m:r>
                        <w:rPr>
                          <w:rFonts w:ascii="Cambria Math" w:hAnsi="Cambria Math"/>
                          <w:sz w:val="24"/>
                          <w:szCs w:val="24"/>
                          <w:vertAlign w:val="superscript"/>
                        </w:rPr>
                        <m:t>r</m:t>
                      </m:r>
                    </m:e>
                    <m:sub>
                      <m:r>
                        <w:rPr>
                          <w:rFonts w:ascii="Cambria Math" w:hAnsi="Cambria Math"/>
                          <w:sz w:val="24"/>
                          <w:szCs w:val="24"/>
                          <w:vertAlign w:val="superscript"/>
                        </w:rPr>
                        <m:t>t</m:t>
                      </m:r>
                    </m:sub>
                  </m:sSub>
                  <m:r>
                    <w:rPr>
                      <w:rFonts w:ascii="Cambria Math" w:hAnsi="Cambria Math"/>
                      <w:sz w:val="24"/>
                      <w:szCs w:val="24"/>
                      <w:vertAlign w:val="superscript"/>
                    </w:rPr>
                    <m:t>*h</m:t>
                  </m:r>
                </m:e>
                <m:sub>
                  <m:r>
                    <w:rPr>
                      <w:rFonts w:ascii="Cambria Math" w:hAnsi="Cambria Math"/>
                      <w:sz w:val="24"/>
                      <w:szCs w:val="24"/>
                      <w:vertAlign w:val="superscript"/>
                    </w:rPr>
                    <m:t>t-1</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x</m:t>
                  </m:r>
                </m:e>
                <m:sub>
                  <m:r>
                    <w:rPr>
                      <w:rFonts w:ascii="Cambria Math" w:hAnsi="Cambria Math"/>
                      <w:sz w:val="24"/>
                      <w:szCs w:val="24"/>
                      <w:vertAlign w:val="superscript"/>
                    </w:rPr>
                    <m:t>t</m:t>
                  </m:r>
                </m:sub>
              </m:sSub>
              <m:r>
                <w:rPr>
                  <w:rFonts w:ascii="Cambria Math" w:hAnsi="Cambria Math"/>
                  <w:sz w:val="24"/>
                  <w:szCs w:val="24"/>
                  <w:vertAlign w:val="superscript"/>
                </w:rPr>
                <m:t>]</m:t>
              </m:r>
            </m:e>
          </m:d>
        </m:oMath>
      </m:oMathPara>
    </w:p>
    <w:p w14:paraId="6F2E8064" w14:textId="0916D1CC" w:rsidR="00787A6C" w:rsidRPr="00FD010C" w:rsidRDefault="001C3F81" w:rsidP="00787A6C">
      <w:pPr>
        <w:spacing w:line="288" w:lineRule="auto"/>
        <w:ind w:firstLine="200"/>
        <w:rPr>
          <w:rFonts w:asciiTheme="minorEastAsia" w:hAnsiTheme="minorEastAsia"/>
          <w:sz w:val="24"/>
          <w:szCs w:val="24"/>
          <w:vertAlign w:val="superscript"/>
        </w:rPr>
      </w:pPr>
      <m:oMathPara>
        <m:oMath>
          <m:r>
            <m:rPr>
              <m:sty m:val="p"/>
            </m:rPr>
            <w:rPr>
              <w:rFonts w:ascii="Cambria Math" w:hAnsi="Cambria Math" w:hint="eastAsia"/>
              <w:sz w:val="24"/>
              <w:szCs w:val="24"/>
              <w:vertAlign w:val="superscript"/>
            </w:rPr>
            <m:t>当前隐藏状态输出：</m:t>
          </m:r>
          <m:sSub>
            <m:sSubPr>
              <m:ctrlPr>
                <w:rPr>
                  <w:rFonts w:ascii="Cambria Math" w:hAnsi="Cambria Math"/>
                  <w:sz w:val="24"/>
                  <w:szCs w:val="24"/>
                  <w:vertAlign w:val="superscript"/>
                </w:rPr>
              </m:ctrlPr>
            </m:sSubPr>
            <m:e>
              <m:r>
                <w:rPr>
                  <w:rFonts w:ascii="Cambria Math" w:hAnsi="Cambria Math"/>
                  <w:sz w:val="24"/>
                  <w:szCs w:val="24"/>
                  <w:vertAlign w:val="superscript"/>
                </w:rPr>
                <m:t>h</m:t>
              </m:r>
            </m:e>
            <m:sub>
              <m:r>
                <w:rPr>
                  <w:rFonts w:ascii="Cambria Math" w:hAnsi="Cambria Math" w:hint="eastAsia"/>
                  <w:sz w:val="24"/>
                  <w:szCs w:val="24"/>
                  <w:vertAlign w:val="superscript"/>
                </w:rPr>
                <m:t>t</m:t>
              </m:r>
            </m:sub>
          </m:sSub>
          <m:r>
            <m:rPr>
              <m:sty m:val="p"/>
            </m:rPr>
            <w:rPr>
              <w:rFonts w:ascii="Cambria Math" w:hAnsi="Cambria Math"/>
              <w:sz w:val="24"/>
              <w:szCs w:val="24"/>
              <w:vertAlign w:val="superscript"/>
            </w:rPr>
            <m:t>=</m:t>
          </m:r>
          <m:d>
            <m:dPr>
              <m:ctrlPr>
                <w:rPr>
                  <w:rFonts w:ascii="Cambria Math" w:hAnsi="Cambria Math"/>
                  <w:sz w:val="24"/>
                  <w:szCs w:val="24"/>
                  <w:vertAlign w:val="superscript"/>
                </w:rPr>
              </m:ctrlPr>
            </m:dPr>
            <m:e>
              <m:r>
                <m:rPr>
                  <m:sty m:val="p"/>
                </m:rPr>
                <w:rPr>
                  <w:rFonts w:ascii="Cambria Math" w:hAnsi="Cambria Math"/>
                  <w:sz w:val="24"/>
                  <w:szCs w:val="24"/>
                  <w:vertAlign w:val="superscript"/>
                </w:rPr>
                <m:t>1-</m:t>
              </m:r>
              <m:sSub>
                <m:sSubPr>
                  <m:ctrlPr>
                    <w:rPr>
                      <w:rFonts w:ascii="Cambria Math" w:hAnsi="Cambria Math"/>
                      <w:sz w:val="24"/>
                      <w:szCs w:val="24"/>
                      <w:vertAlign w:val="superscript"/>
                    </w:rPr>
                  </m:ctrlPr>
                </m:sSubPr>
                <m:e>
                  <m:r>
                    <w:rPr>
                      <w:rFonts w:ascii="Cambria Math" w:hAnsi="Cambria Math"/>
                      <w:sz w:val="24"/>
                      <w:szCs w:val="24"/>
                      <w:vertAlign w:val="superscript"/>
                    </w:rPr>
                    <m:t>z</m:t>
                  </m:r>
                </m:e>
                <m:sub>
                  <m:r>
                    <w:rPr>
                      <w:rFonts w:ascii="Cambria Math" w:hAnsi="Cambria Math"/>
                      <w:sz w:val="24"/>
                      <w:szCs w:val="24"/>
                      <w:vertAlign w:val="superscript"/>
                    </w:rPr>
                    <m:t>t</m:t>
                  </m:r>
                </m:sub>
              </m:sSub>
            </m:e>
          </m:d>
          <m:r>
            <m:rPr>
              <m:sty m:val="p"/>
            </m:rPr>
            <w:rPr>
              <w:rFonts w:ascii="Cambria Math" w:hAnsi="Cambria Math"/>
              <w:sz w:val="24"/>
              <w:szCs w:val="24"/>
              <w:vertAlign w:val="superscript"/>
            </w:rPr>
            <m:t>*</m:t>
          </m:r>
          <m:sSub>
            <m:sSubPr>
              <m:ctrlPr>
                <w:rPr>
                  <w:rFonts w:ascii="Cambria Math" w:hAnsi="Cambria Math"/>
                  <w:sz w:val="24"/>
                  <w:szCs w:val="24"/>
                  <w:vertAlign w:val="superscript"/>
                </w:rPr>
              </m:ctrlPr>
            </m:sSubPr>
            <m:e>
              <m:r>
                <w:rPr>
                  <w:rFonts w:ascii="Cambria Math" w:hAnsi="Cambria Math"/>
                  <w:sz w:val="24"/>
                  <w:szCs w:val="24"/>
                  <w:vertAlign w:val="superscript"/>
                </w:rPr>
                <m:t>h</m:t>
              </m:r>
            </m:e>
            <m:sub>
              <m:r>
                <w:rPr>
                  <w:rFonts w:ascii="Cambria Math" w:hAnsi="Cambria Math"/>
                  <w:sz w:val="24"/>
                  <w:szCs w:val="24"/>
                  <w:vertAlign w:val="superscript"/>
                </w:rPr>
                <m:t>t-1</m:t>
              </m:r>
            </m:sub>
          </m:sSub>
          <m:r>
            <w:rPr>
              <w:rFonts w:ascii="Cambria Math" w:hAnsi="Cambria Math"/>
              <w:sz w:val="24"/>
              <w:szCs w:val="24"/>
              <w:vertAlign w:val="superscript"/>
            </w:rPr>
            <m:t>+</m:t>
          </m:r>
          <m:sSub>
            <m:sSubPr>
              <m:ctrlPr>
                <w:rPr>
                  <w:rFonts w:ascii="Cambria Math" w:hAnsi="Cambria Math"/>
                  <w:i/>
                  <w:sz w:val="24"/>
                  <w:szCs w:val="24"/>
                  <w:vertAlign w:val="superscript"/>
                </w:rPr>
              </m:ctrlPr>
            </m:sSubPr>
            <m:e>
              <m:r>
                <w:rPr>
                  <w:rFonts w:ascii="Cambria Math" w:hAnsi="Cambria Math"/>
                  <w:sz w:val="24"/>
                  <w:szCs w:val="24"/>
                  <w:vertAlign w:val="superscript"/>
                </w:rPr>
                <m:t>z</m:t>
              </m:r>
            </m:e>
            <m:sub>
              <m:r>
                <w:rPr>
                  <w:rFonts w:ascii="Cambria Math" w:hAnsi="Cambria Math"/>
                  <w:sz w:val="24"/>
                  <w:szCs w:val="24"/>
                  <w:vertAlign w:val="superscript"/>
                </w:rPr>
                <m:t>t</m:t>
              </m:r>
            </m:sub>
          </m:sSub>
          <m:r>
            <w:rPr>
              <w:rFonts w:ascii="Cambria Math" w:hAnsi="Cambria Math"/>
              <w:sz w:val="24"/>
              <w:szCs w:val="24"/>
              <w:vertAlign w:val="superscript"/>
            </w:rPr>
            <m:t>*</m:t>
          </m:r>
          <m:sSup>
            <m:sSupPr>
              <m:ctrlPr>
                <w:rPr>
                  <w:rFonts w:ascii="Cambria Math" w:hAnsi="Cambria Math"/>
                  <w:i/>
                  <w:sz w:val="24"/>
                  <w:szCs w:val="24"/>
                  <w:vertAlign w:val="superscript"/>
                </w:rPr>
              </m:ctrlPr>
            </m:sSupPr>
            <m:e>
              <m:r>
                <w:rPr>
                  <w:rFonts w:ascii="Cambria Math" w:hAnsi="Cambria Math"/>
                  <w:sz w:val="24"/>
                  <w:szCs w:val="24"/>
                  <w:vertAlign w:val="superscript"/>
                </w:rPr>
                <m:t>h</m:t>
              </m:r>
            </m:e>
            <m:sup>
              <m:r>
                <w:rPr>
                  <w:rFonts w:ascii="Cambria Math" w:hAnsi="Cambria Math"/>
                  <w:sz w:val="24"/>
                  <w:szCs w:val="24"/>
                  <w:vertAlign w:val="superscript"/>
                </w:rPr>
                <m:t>'</m:t>
              </m:r>
            </m:sup>
          </m:sSup>
        </m:oMath>
      </m:oMathPara>
    </w:p>
    <w:p w14:paraId="00275424" w14:textId="482B2911" w:rsidR="00787A6C" w:rsidRDefault="00787A6C" w:rsidP="00FD010C">
      <w:pPr>
        <w:spacing w:line="288" w:lineRule="auto"/>
        <w:ind w:firstLineChars="200" w:firstLine="480"/>
        <w:rPr>
          <w:rFonts w:asciiTheme="minorEastAsia" w:hAnsiTheme="minorEastAsia"/>
          <w:color w:val="000000" w:themeColor="text1"/>
          <w:sz w:val="24"/>
          <w:szCs w:val="24"/>
          <w:shd w:val="clear" w:color="auto" w:fill="FFFFFF"/>
        </w:rPr>
      </w:pPr>
      <w:r w:rsidRPr="00787A6C">
        <w:rPr>
          <w:rFonts w:asciiTheme="minorEastAsia" w:hAnsiTheme="minorEastAsia" w:hint="eastAsia"/>
          <w:color w:val="000000" w:themeColor="text1"/>
          <w:sz w:val="24"/>
          <w:szCs w:val="24"/>
          <w:shd w:val="clear" w:color="auto" w:fill="FFFFFF"/>
        </w:rPr>
        <w:t>根据上面介绍的长短期记忆网</w:t>
      </w:r>
      <w:r>
        <w:rPr>
          <w:rFonts w:asciiTheme="minorEastAsia" w:hAnsiTheme="minorEastAsia" w:hint="eastAsia"/>
          <w:color w:val="000000" w:themeColor="text1"/>
          <w:sz w:val="24"/>
          <w:szCs w:val="24"/>
          <w:shd w:val="clear" w:color="auto" w:fill="FFFFFF"/>
        </w:rPr>
        <w:t>络的变体GRU</w:t>
      </w:r>
      <w:r w:rsidRPr="00787A6C">
        <w:rPr>
          <w:rFonts w:asciiTheme="minorEastAsia" w:hAnsiTheme="minorEastAsia" w:hint="eastAsia"/>
          <w:color w:val="000000" w:themeColor="text1"/>
          <w:sz w:val="24"/>
          <w:szCs w:val="24"/>
          <w:shd w:val="clear" w:color="auto" w:fill="FFFFFF"/>
        </w:rPr>
        <w:t>的神经单元的内部结构，可以看出LSTM正是通过使用这</w:t>
      </w:r>
      <w:r>
        <w:rPr>
          <w:rFonts w:asciiTheme="minorEastAsia" w:hAnsiTheme="minorEastAsia" w:hint="eastAsia"/>
          <w:color w:val="000000" w:themeColor="text1"/>
          <w:sz w:val="24"/>
          <w:szCs w:val="24"/>
          <w:shd w:val="clear" w:color="auto" w:fill="FFFFFF"/>
        </w:rPr>
        <w:t>两个</w:t>
      </w:r>
      <w:r w:rsidRPr="00787A6C">
        <w:rPr>
          <w:rFonts w:asciiTheme="minorEastAsia" w:hAnsiTheme="minorEastAsia" w:hint="eastAsia"/>
          <w:color w:val="000000" w:themeColor="text1"/>
          <w:sz w:val="24"/>
          <w:szCs w:val="24"/>
          <w:shd w:val="clear" w:color="auto" w:fill="FFFFFF"/>
        </w:rPr>
        <w:t>个抽象出来的不同功能的门</w:t>
      </w:r>
      <w:r>
        <w:rPr>
          <w:rFonts w:asciiTheme="minorEastAsia" w:hAnsiTheme="minorEastAsia" w:hint="eastAsia"/>
          <w:color w:val="000000" w:themeColor="text1"/>
          <w:sz w:val="24"/>
          <w:szCs w:val="24"/>
          <w:shd w:val="clear" w:color="auto" w:fill="FFFFFF"/>
        </w:rPr>
        <w:t>结构</w:t>
      </w:r>
      <w:r w:rsidRPr="00787A6C">
        <w:rPr>
          <w:rFonts w:asciiTheme="minorEastAsia" w:hAnsiTheme="minorEastAsia" w:hint="eastAsia"/>
          <w:color w:val="000000" w:themeColor="text1"/>
          <w:sz w:val="24"/>
          <w:szCs w:val="24"/>
          <w:shd w:val="clear" w:color="auto" w:fill="FFFFFF"/>
        </w:rPr>
        <w:t>。</w:t>
      </w:r>
      <w:r>
        <w:rPr>
          <w:rFonts w:asciiTheme="minorEastAsia" w:hAnsiTheme="minorEastAsia" w:hint="eastAsia"/>
          <w:color w:val="000000" w:themeColor="text1"/>
          <w:sz w:val="24"/>
          <w:szCs w:val="24"/>
          <w:shd w:val="clear" w:color="auto" w:fill="FFFFFF"/>
        </w:rPr>
        <w:t>将输入的时间序列数据中不重要的无用的信息通过</w:t>
      </w:r>
      <w:proofErr w:type="gramStart"/>
      <w:r>
        <w:rPr>
          <w:rFonts w:asciiTheme="minorEastAsia" w:hAnsiTheme="minorEastAsia" w:hint="eastAsia"/>
          <w:color w:val="000000" w:themeColor="text1"/>
          <w:sz w:val="24"/>
          <w:szCs w:val="24"/>
          <w:shd w:val="clear" w:color="auto" w:fill="FFFFFF"/>
        </w:rPr>
        <w:t>重置门</w:t>
      </w:r>
      <w:proofErr w:type="gramEnd"/>
      <w:r>
        <w:rPr>
          <w:rFonts w:asciiTheme="minorEastAsia" w:hAnsiTheme="minorEastAsia" w:hint="eastAsia"/>
          <w:color w:val="000000" w:themeColor="text1"/>
          <w:sz w:val="24"/>
          <w:szCs w:val="24"/>
          <w:shd w:val="clear" w:color="auto" w:fill="FFFFFF"/>
        </w:rPr>
        <w:t>进行筛选，将重要有用的信息保留下来，然后根据上一时刻的隐藏状态也通过</w:t>
      </w:r>
      <w:proofErr w:type="gramStart"/>
      <w:r>
        <w:rPr>
          <w:rFonts w:asciiTheme="minorEastAsia" w:hAnsiTheme="minorEastAsia" w:hint="eastAsia"/>
          <w:color w:val="000000" w:themeColor="text1"/>
          <w:sz w:val="24"/>
          <w:szCs w:val="24"/>
          <w:shd w:val="clear" w:color="auto" w:fill="FFFFFF"/>
        </w:rPr>
        <w:t>重置门</w:t>
      </w:r>
      <w:proofErr w:type="gramEnd"/>
      <w:r>
        <w:rPr>
          <w:rFonts w:asciiTheme="minorEastAsia" w:hAnsiTheme="minorEastAsia" w:hint="eastAsia"/>
          <w:color w:val="000000" w:themeColor="text1"/>
          <w:sz w:val="24"/>
          <w:szCs w:val="24"/>
          <w:shd w:val="clear" w:color="auto" w:fill="FFFFFF"/>
        </w:rPr>
        <w:t>得出此时刻的隐藏状态，然后根据上一时刻的输入状态和输入的时间序列数据信息通过更新门来决定信息的保留程度，最后通过</w:t>
      </w:r>
      <w:r w:rsidR="0017736B">
        <w:rPr>
          <w:rFonts w:asciiTheme="minorEastAsia" w:hAnsiTheme="minorEastAsia" w:hint="eastAsia"/>
          <w:color w:val="000000" w:themeColor="text1"/>
          <w:sz w:val="24"/>
          <w:szCs w:val="24"/>
          <w:shd w:val="clear" w:color="auto" w:fill="FFFFFF"/>
        </w:rPr>
        <w:t>更新门来决定上一时刻的隐藏状态和这个时刻得到的隐藏状态的信息占比程度，并得出向下一时刻所输出的向量。</w:t>
      </w:r>
    </w:p>
    <w:p w14:paraId="3310506A" w14:textId="318E39C6" w:rsidR="00E815A8" w:rsidRPr="00FD010C" w:rsidRDefault="00B24F97" w:rsidP="00FD010C">
      <w:pPr>
        <w:spacing w:line="288" w:lineRule="auto"/>
        <w:ind w:firstLineChars="200" w:firstLine="480"/>
        <w:rPr>
          <w:rFonts w:asciiTheme="minorEastAsia" w:hAnsiTheme="minorEastAsia"/>
          <w:color w:val="000000" w:themeColor="text1"/>
          <w:sz w:val="24"/>
          <w:szCs w:val="24"/>
          <w:shd w:val="clear" w:color="auto" w:fill="FFFFFF"/>
        </w:rPr>
      </w:pPr>
      <w:r w:rsidRPr="00FD010C">
        <w:rPr>
          <w:rFonts w:asciiTheme="minorEastAsia" w:hAnsiTheme="minorEastAsia" w:hint="eastAsia"/>
          <w:color w:val="000000" w:themeColor="text1"/>
          <w:sz w:val="24"/>
          <w:szCs w:val="24"/>
          <w:shd w:val="clear" w:color="auto" w:fill="FFFFFF"/>
        </w:rPr>
        <w:t>本文搭建的模型便是以GRU神经网络层为主要结构。把规定好的一段时间的数据，例如五十个交易日的历史数据，经过一维循环网络的特征提取后</w:t>
      </w:r>
      <w:r w:rsidR="00B653C2">
        <w:rPr>
          <w:rFonts w:asciiTheme="minorEastAsia" w:hAnsiTheme="minorEastAsia" w:hint="eastAsia"/>
          <w:color w:val="000000" w:themeColor="text1"/>
          <w:sz w:val="24"/>
          <w:szCs w:val="24"/>
          <w:shd w:val="clear" w:color="auto" w:fill="FFFFFF"/>
        </w:rPr>
        <w:t>，把特征提取后的时间序列数据向量</w:t>
      </w:r>
      <w:r w:rsidRPr="00FD010C">
        <w:rPr>
          <w:rFonts w:asciiTheme="minorEastAsia" w:hAnsiTheme="minorEastAsia" w:hint="eastAsia"/>
          <w:color w:val="000000" w:themeColor="text1"/>
          <w:sz w:val="24"/>
          <w:szCs w:val="24"/>
          <w:shd w:val="clear" w:color="auto" w:fill="FFFFFF"/>
        </w:rPr>
        <w:t>作为GRU的输入，然后以未来比较短时间内的收盘价平均值为输出，比如是未来三天内的均值，中间通过调整网络层的单元</w:t>
      </w:r>
      <w:r w:rsidR="00DC21F4" w:rsidRPr="00FD010C">
        <w:rPr>
          <w:rFonts w:asciiTheme="minorEastAsia" w:hAnsiTheme="minorEastAsia" w:hint="eastAsia"/>
          <w:color w:val="000000" w:themeColor="text1"/>
          <w:sz w:val="24"/>
          <w:szCs w:val="24"/>
          <w:shd w:val="clear" w:color="auto" w:fill="FFFFFF"/>
        </w:rPr>
        <w:t>个数</w:t>
      </w:r>
      <w:r w:rsidR="0059546F">
        <w:rPr>
          <w:rFonts w:asciiTheme="minorEastAsia" w:hAnsiTheme="minorEastAsia" w:hint="eastAsia"/>
          <w:color w:val="000000" w:themeColor="text1"/>
          <w:sz w:val="24"/>
          <w:szCs w:val="24"/>
          <w:shd w:val="clear" w:color="auto" w:fill="FFFFFF"/>
        </w:rPr>
        <w:t>，训练轮数</w:t>
      </w:r>
      <w:r w:rsidR="00DC21F4" w:rsidRPr="00FD010C">
        <w:rPr>
          <w:rFonts w:asciiTheme="minorEastAsia" w:hAnsiTheme="minorEastAsia" w:hint="eastAsia"/>
          <w:color w:val="000000" w:themeColor="text1"/>
          <w:sz w:val="24"/>
          <w:szCs w:val="24"/>
          <w:shd w:val="clear" w:color="auto" w:fill="FFFFFF"/>
        </w:rPr>
        <w:t>等操作来对整个模型的效率进行优化。</w:t>
      </w:r>
    </w:p>
    <w:p w14:paraId="13E9BA71" w14:textId="77777777" w:rsidR="00182875" w:rsidRDefault="000E4A72" w:rsidP="00182875">
      <w:pPr>
        <w:pStyle w:val="2"/>
        <w:spacing w:before="100" w:beforeAutospacing="1" w:after="100" w:afterAutospacing="1"/>
        <w:rPr>
          <w:rFonts w:ascii="黑体" w:hAnsi="黑体"/>
        </w:rPr>
      </w:pPr>
      <w:bookmarkStart w:id="16" w:name="_Toc40635922"/>
      <w:proofErr w:type="gramStart"/>
      <w:r w:rsidRPr="00B031F9">
        <w:rPr>
          <w:rFonts w:ascii="黑体" w:hAnsi="黑体" w:hint="eastAsia"/>
        </w:rPr>
        <w:t>2</w:t>
      </w:r>
      <w:r w:rsidRPr="00B031F9">
        <w:rPr>
          <w:rFonts w:ascii="黑体" w:hAnsi="黑体"/>
        </w:rPr>
        <w:t xml:space="preserve">.4 </w:t>
      </w:r>
      <w:r w:rsidR="00167CE3">
        <w:rPr>
          <w:rFonts w:ascii="黑体" w:hAnsi="黑体"/>
        </w:rPr>
        <w:t xml:space="preserve"> </w:t>
      </w:r>
      <w:r w:rsidR="00182875">
        <w:rPr>
          <w:rFonts w:ascii="黑体" w:hAnsi="黑体" w:hint="eastAsia"/>
        </w:rPr>
        <w:t>Dropout</w:t>
      </w:r>
      <w:bookmarkEnd w:id="16"/>
      <w:proofErr w:type="gramEnd"/>
    </w:p>
    <w:p w14:paraId="0F899DD3" w14:textId="77777777" w:rsidR="00F300AC" w:rsidRDefault="00303F1C" w:rsidP="00FD010C">
      <w:pPr>
        <w:spacing w:line="288" w:lineRule="auto"/>
        <w:ind w:firstLineChars="200" w:firstLine="480"/>
        <w:rPr>
          <w:rFonts w:asciiTheme="minorEastAsia" w:hAnsiTheme="minorEastAsia"/>
          <w:sz w:val="24"/>
          <w:szCs w:val="24"/>
        </w:rPr>
      </w:pPr>
      <w:r w:rsidRPr="00303F1C">
        <w:rPr>
          <w:rFonts w:hint="eastAsia"/>
          <w:sz w:val="24"/>
          <w:szCs w:val="24"/>
        </w:rPr>
        <w:t>在建立好基本的模型框架之后，由于</w:t>
      </w:r>
      <w:r w:rsidR="003970FD">
        <w:rPr>
          <w:rFonts w:hint="eastAsia"/>
          <w:sz w:val="24"/>
          <w:szCs w:val="24"/>
        </w:rPr>
        <w:t>为了从训练集的输入输出中学习到十分复杂的</w:t>
      </w:r>
      <w:proofErr w:type="gramStart"/>
      <w:r w:rsidR="003970FD">
        <w:rPr>
          <w:rFonts w:hint="eastAsia"/>
          <w:sz w:val="24"/>
          <w:szCs w:val="24"/>
        </w:rPr>
        <w:t>的</w:t>
      </w:r>
      <w:proofErr w:type="gramEnd"/>
      <w:r w:rsidR="003970FD">
        <w:rPr>
          <w:rFonts w:hint="eastAsia"/>
          <w:sz w:val="24"/>
          <w:szCs w:val="24"/>
        </w:rPr>
        <w:t>关系，神经元中隐藏的层数就十分多，</w:t>
      </w:r>
      <w:r w:rsidRPr="00303F1C">
        <w:rPr>
          <w:rFonts w:hint="eastAsia"/>
          <w:sz w:val="24"/>
          <w:szCs w:val="24"/>
        </w:rPr>
        <w:t>网络层的神经元的个数比较多，所以导致训练</w:t>
      </w:r>
      <w:r w:rsidRPr="00303F1C">
        <w:rPr>
          <w:rFonts w:hint="eastAsia"/>
          <w:sz w:val="24"/>
          <w:szCs w:val="24"/>
        </w:rPr>
        <w:lastRenderedPageBreak/>
        <w:t>的参数</w:t>
      </w:r>
      <w:r>
        <w:rPr>
          <w:rFonts w:hint="eastAsia"/>
          <w:sz w:val="24"/>
          <w:szCs w:val="24"/>
        </w:rPr>
        <w:t>的个数</w:t>
      </w:r>
      <w:r w:rsidRPr="00303F1C">
        <w:rPr>
          <w:rFonts w:hint="eastAsia"/>
          <w:sz w:val="24"/>
          <w:szCs w:val="24"/>
        </w:rPr>
        <w:t>相对于输入的训练集样本</w:t>
      </w:r>
      <w:r>
        <w:rPr>
          <w:rFonts w:hint="eastAsia"/>
          <w:sz w:val="24"/>
          <w:szCs w:val="24"/>
        </w:rPr>
        <w:t>的大小比较多，这种时候就会经常出现过拟合</w:t>
      </w:r>
      <w:r w:rsidRPr="00303F1C">
        <w:rPr>
          <w:rFonts w:asciiTheme="minorEastAsia" w:hAnsiTheme="minorEastAsia" w:hint="eastAsia"/>
          <w:sz w:val="24"/>
          <w:szCs w:val="24"/>
        </w:rPr>
        <w:t>（overfitting）</w:t>
      </w:r>
      <w:r>
        <w:rPr>
          <w:rFonts w:hint="eastAsia"/>
          <w:sz w:val="24"/>
          <w:szCs w:val="24"/>
        </w:rPr>
        <w:t>这一现象。</w:t>
      </w:r>
      <w:r w:rsidRPr="00303F1C">
        <w:rPr>
          <w:rFonts w:asciiTheme="minorEastAsia" w:hAnsiTheme="minorEastAsia" w:hint="eastAsia"/>
          <w:sz w:val="24"/>
          <w:szCs w:val="24"/>
        </w:rPr>
        <w:t>过拟合是指在模型参数拟合过程中的问题，由于训练数据</w:t>
      </w:r>
      <w:r>
        <w:rPr>
          <w:rFonts w:asciiTheme="minorEastAsia" w:hAnsiTheme="minorEastAsia" w:hint="eastAsia"/>
          <w:sz w:val="24"/>
          <w:szCs w:val="24"/>
        </w:rPr>
        <w:t>包含抽样误差</w:t>
      </w:r>
      <w:r w:rsidRPr="00303F1C">
        <w:rPr>
          <w:rFonts w:asciiTheme="minorEastAsia" w:hAnsiTheme="minorEastAsia" w:hint="eastAsia"/>
          <w:sz w:val="24"/>
          <w:szCs w:val="24"/>
        </w:rPr>
        <w:t>，训练时，复杂的模型将抽样误差也考虑在内，将抽样误差也进行了很好的拟合</w:t>
      </w:r>
      <w:r w:rsidR="00662590">
        <w:rPr>
          <w:rFonts w:asciiTheme="minorEastAsia" w:hAnsiTheme="minorEastAsia" w:hint="eastAsia"/>
          <w:sz w:val="24"/>
          <w:szCs w:val="24"/>
        </w:rPr>
        <w:t>。过拟合使得训练出来的机器模型学习到训练集中</w:t>
      </w:r>
      <w:proofErr w:type="gramStart"/>
      <w:r w:rsidR="00662590">
        <w:rPr>
          <w:rFonts w:asciiTheme="minorEastAsia" w:hAnsiTheme="minorEastAsia" w:hint="eastAsia"/>
          <w:sz w:val="24"/>
          <w:szCs w:val="24"/>
        </w:rPr>
        <w:t>过特征化</w:t>
      </w:r>
      <w:proofErr w:type="gramEnd"/>
      <w:r w:rsidR="00662590">
        <w:rPr>
          <w:rFonts w:asciiTheme="minorEastAsia" w:hAnsiTheme="minorEastAsia" w:hint="eastAsia"/>
          <w:sz w:val="24"/>
          <w:szCs w:val="24"/>
        </w:rPr>
        <w:t>的模式，但是这些模式并没有表现股票的一般特性，</w:t>
      </w:r>
      <w:r w:rsidRPr="00303F1C">
        <w:rPr>
          <w:rFonts w:asciiTheme="minorEastAsia" w:hAnsiTheme="minorEastAsia" w:hint="eastAsia"/>
          <w:sz w:val="24"/>
          <w:szCs w:val="24"/>
        </w:rPr>
        <w:t>具体表现就是最终模型在训练集上效果好</w:t>
      </w:r>
      <w:r>
        <w:rPr>
          <w:rFonts w:asciiTheme="minorEastAsia" w:hAnsiTheme="minorEastAsia" w:hint="eastAsia"/>
          <w:sz w:val="24"/>
          <w:szCs w:val="24"/>
        </w:rPr>
        <w:t>，</w:t>
      </w:r>
      <w:r w:rsidRPr="00303F1C">
        <w:rPr>
          <w:rFonts w:asciiTheme="minorEastAsia" w:hAnsiTheme="minorEastAsia" w:hint="eastAsia"/>
          <w:sz w:val="24"/>
          <w:szCs w:val="24"/>
        </w:rPr>
        <w:t>测试集上效果差</w:t>
      </w:r>
      <w:r>
        <w:rPr>
          <w:rFonts w:asciiTheme="minorEastAsia" w:hAnsiTheme="minorEastAsia" w:hint="eastAsia"/>
          <w:sz w:val="24"/>
          <w:szCs w:val="24"/>
        </w:rPr>
        <w:t>，准确率低，同时</w:t>
      </w:r>
      <w:r w:rsidRPr="00303F1C">
        <w:rPr>
          <w:rFonts w:asciiTheme="minorEastAsia" w:hAnsiTheme="minorEastAsia" w:hint="eastAsia"/>
          <w:sz w:val="24"/>
          <w:szCs w:val="24"/>
        </w:rPr>
        <w:t>模型泛化能力弱</w:t>
      </w:r>
      <w:r>
        <w:rPr>
          <w:rFonts w:asciiTheme="minorEastAsia" w:hAnsiTheme="minorEastAsia" w:hint="eastAsia"/>
          <w:sz w:val="24"/>
          <w:szCs w:val="24"/>
        </w:rPr>
        <w:t>，学习到的</w:t>
      </w:r>
      <w:r w:rsidR="00473472">
        <w:rPr>
          <w:rFonts w:asciiTheme="minorEastAsia" w:hAnsiTheme="minorEastAsia" w:hint="eastAsia"/>
          <w:sz w:val="24"/>
          <w:szCs w:val="24"/>
        </w:rPr>
        <w:t>信息过于特征化，</w:t>
      </w:r>
      <w:r>
        <w:rPr>
          <w:rFonts w:asciiTheme="minorEastAsia" w:hAnsiTheme="minorEastAsia" w:hint="eastAsia"/>
          <w:sz w:val="24"/>
          <w:szCs w:val="24"/>
        </w:rPr>
        <w:t>缺少一般性</w:t>
      </w:r>
      <w:r w:rsidRPr="00303F1C">
        <w:rPr>
          <w:rFonts w:asciiTheme="minorEastAsia" w:hAnsiTheme="minorEastAsia" w:hint="eastAsia"/>
          <w:sz w:val="24"/>
          <w:szCs w:val="24"/>
        </w:rPr>
        <w:t>。</w:t>
      </w:r>
      <w:r w:rsidR="00473472">
        <w:rPr>
          <w:rFonts w:asciiTheme="minorEastAsia" w:hAnsiTheme="minorEastAsia" w:hint="eastAsia"/>
          <w:sz w:val="24"/>
          <w:szCs w:val="24"/>
        </w:rPr>
        <w:t>为了解决这一现象</w:t>
      </w:r>
      <w:r w:rsidR="00662590">
        <w:rPr>
          <w:rFonts w:asciiTheme="minorEastAsia" w:hAnsiTheme="minorEastAsia" w:hint="eastAsia"/>
          <w:sz w:val="24"/>
          <w:szCs w:val="24"/>
        </w:rPr>
        <w:t>，可以通过</w:t>
      </w:r>
      <w:r w:rsidR="00662590" w:rsidRPr="00662590">
        <w:rPr>
          <w:rFonts w:asciiTheme="minorEastAsia" w:hAnsiTheme="minorEastAsia" w:hint="eastAsia"/>
          <w:sz w:val="24"/>
          <w:szCs w:val="24"/>
        </w:rPr>
        <w:t>训练多个模型然后进行组合</w:t>
      </w:r>
      <w:r w:rsidR="00662590">
        <w:rPr>
          <w:rFonts w:asciiTheme="minorEastAsia" w:hAnsiTheme="minorEastAsia" w:hint="eastAsia"/>
          <w:sz w:val="24"/>
          <w:szCs w:val="24"/>
        </w:rPr>
        <w:t>来缓解这一个现象</w:t>
      </w:r>
      <w:r w:rsidR="00662590" w:rsidRPr="00662590">
        <w:rPr>
          <w:rFonts w:asciiTheme="minorEastAsia" w:hAnsiTheme="minorEastAsia" w:hint="eastAsia"/>
          <w:sz w:val="24"/>
          <w:szCs w:val="24"/>
        </w:rPr>
        <w:t>，但是这种方法</w:t>
      </w:r>
      <w:r w:rsidR="00662590">
        <w:rPr>
          <w:rFonts w:asciiTheme="minorEastAsia" w:hAnsiTheme="minorEastAsia" w:hint="eastAsia"/>
          <w:sz w:val="24"/>
          <w:szCs w:val="24"/>
        </w:rPr>
        <w:t>的时间</w:t>
      </w:r>
      <w:r w:rsidR="00662590" w:rsidRPr="00662590">
        <w:rPr>
          <w:rFonts w:asciiTheme="minorEastAsia" w:hAnsiTheme="minorEastAsia" w:hint="eastAsia"/>
          <w:sz w:val="24"/>
          <w:szCs w:val="24"/>
        </w:rPr>
        <w:t>成本</w:t>
      </w:r>
      <w:r w:rsidR="00662590">
        <w:rPr>
          <w:rFonts w:asciiTheme="minorEastAsia" w:hAnsiTheme="minorEastAsia" w:hint="eastAsia"/>
          <w:sz w:val="24"/>
          <w:szCs w:val="24"/>
        </w:rPr>
        <w:t>过高</w:t>
      </w:r>
      <w:r w:rsidR="00662590" w:rsidRPr="00662590">
        <w:rPr>
          <w:rFonts w:asciiTheme="minorEastAsia" w:hAnsiTheme="minorEastAsia" w:hint="eastAsia"/>
          <w:sz w:val="24"/>
          <w:szCs w:val="24"/>
        </w:rPr>
        <w:t>，训练多个模型会需要非常多时间，仅仅是测试这么多模型也需要耗费大量时间</w:t>
      </w:r>
      <w:r w:rsidR="00473472">
        <w:rPr>
          <w:rFonts w:asciiTheme="minorEastAsia" w:hAnsiTheme="minorEastAsia" w:hint="eastAsia"/>
          <w:sz w:val="24"/>
          <w:szCs w:val="24"/>
        </w:rPr>
        <w:t>，</w:t>
      </w:r>
      <w:r w:rsidR="00662590">
        <w:rPr>
          <w:rFonts w:asciiTheme="minorEastAsia" w:hAnsiTheme="minorEastAsia" w:hint="eastAsia"/>
          <w:sz w:val="24"/>
          <w:szCs w:val="24"/>
        </w:rPr>
        <w:t>从而</w:t>
      </w:r>
      <w:r w:rsidR="001D642F">
        <w:rPr>
          <w:rFonts w:asciiTheme="minorEastAsia" w:hAnsiTheme="minorEastAsia" w:hint="eastAsia"/>
          <w:sz w:val="24"/>
          <w:szCs w:val="24"/>
        </w:rPr>
        <w:t>可以</w:t>
      </w:r>
      <w:r w:rsidR="00662590">
        <w:rPr>
          <w:rFonts w:asciiTheme="minorEastAsia" w:hAnsiTheme="minorEastAsia" w:hint="eastAsia"/>
          <w:sz w:val="24"/>
          <w:szCs w:val="24"/>
        </w:rPr>
        <w:t>考虑</w:t>
      </w:r>
      <w:r w:rsidR="001D642F">
        <w:rPr>
          <w:rFonts w:asciiTheme="minorEastAsia" w:hAnsiTheme="minorEastAsia" w:hint="eastAsia"/>
          <w:sz w:val="24"/>
          <w:szCs w:val="24"/>
        </w:rPr>
        <w:t>使用Dropout层。</w:t>
      </w:r>
    </w:p>
    <w:p w14:paraId="08A242EB" w14:textId="422E71B3" w:rsidR="001D642F" w:rsidRPr="001D642F" w:rsidRDefault="001D642F" w:rsidP="00FD010C">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Dropout的工作原理是在每一次的训练中，根据一定的比例对隐藏的神经元</w:t>
      </w:r>
      <w:r w:rsidR="00F300AC">
        <w:rPr>
          <w:rFonts w:asciiTheme="minorEastAsia" w:hAnsiTheme="minorEastAsia" w:hint="eastAsia"/>
          <w:sz w:val="24"/>
          <w:szCs w:val="24"/>
        </w:rPr>
        <w:t>（也就是特征检测器）</w:t>
      </w:r>
      <w:r>
        <w:rPr>
          <w:rFonts w:asciiTheme="minorEastAsia" w:hAnsiTheme="minorEastAsia" w:hint="eastAsia"/>
          <w:sz w:val="24"/>
          <w:szCs w:val="24"/>
        </w:rPr>
        <w:t>进行删除</w:t>
      </w:r>
      <w:r w:rsidR="00F300AC">
        <w:rPr>
          <w:rFonts w:asciiTheme="minorEastAsia" w:hAnsiTheme="minorEastAsia" w:hint="eastAsia"/>
          <w:sz w:val="24"/>
          <w:szCs w:val="24"/>
        </w:rPr>
        <w:t>，这个比例可以更具自己的需要进行设定</w:t>
      </w:r>
      <w:r>
        <w:rPr>
          <w:rFonts w:asciiTheme="minorEastAsia" w:hAnsiTheme="minorEastAsia" w:hint="eastAsia"/>
          <w:sz w:val="24"/>
          <w:szCs w:val="24"/>
        </w:rPr>
        <w:t>，但是输入输出的神经元保持不变</w:t>
      </w:r>
      <w:r w:rsidR="007B3ED0">
        <w:rPr>
          <w:rFonts w:asciiTheme="minorEastAsia" w:hAnsiTheme="minorEastAsia" w:hint="eastAsia"/>
          <w:sz w:val="24"/>
          <w:szCs w:val="24"/>
        </w:rPr>
        <w:t>，这样的目的是为了</w:t>
      </w:r>
      <w:r w:rsidR="00F300AC">
        <w:rPr>
          <w:rFonts w:asciiTheme="minorEastAsia" w:hAnsiTheme="minorEastAsia" w:hint="eastAsia"/>
          <w:sz w:val="24"/>
          <w:szCs w:val="24"/>
        </w:rPr>
        <w:t>通过对隐藏节点进行删除，删除的隐藏节点无法从这次训练数据中获取信息，从而</w:t>
      </w:r>
      <w:r w:rsidR="007B3ED0">
        <w:rPr>
          <w:rFonts w:asciiTheme="minorEastAsia" w:hAnsiTheme="minorEastAsia" w:hint="eastAsia"/>
          <w:sz w:val="24"/>
          <w:szCs w:val="24"/>
        </w:rPr>
        <w:t>减少隐藏节点之间的依赖</w:t>
      </w:r>
      <w:r w:rsidR="00F300AC">
        <w:rPr>
          <w:rFonts w:asciiTheme="minorEastAsia" w:hAnsiTheme="minorEastAsia" w:hint="eastAsia"/>
          <w:sz w:val="24"/>
          <w:szCs w:val="24"/>
        </w:rPr>
        <w:t>，提高了网络泛化的能力，因为隐藏节点会有一部分需要与其他隐藏节点建立联系才能发挥其作用。</w:t>
      </w:r>
      <w:r w:rsidR="00EB6027">
        <w:rPr>
          <w:rFonts w:asciiTheme="minorEastAsia" w:hAnsiTheme="minorEastAsia" w:hint="eastAsia"/>
          <w:sz w:val="24"/>
          <w:szCs w:val="24"/>
        </w:rPr>
        <w:t>然后在训练过后被删除的神经元恢复，然后在下一次的训练之中又会把不相同的神经元进行删除。这样</w:t>
      </w:r>
      <w:proofErr w:type="gramStart"/>
      <w:r w:rsidR="00EB6027">
        <w:rPr>
          <w:rFonts w:asciiTheme="minorEastAsia" w:hAnsiTheme="minorEastAsia" w:hint="eastAsia"/>
          <w:sz w:val="24"/>
          <w:szCs w:val="24"/>
        </w:rPr>
        <w:t>以致于</w:t>
      </w:r>
      <w:proofErr w:type="gramEnd"/>
      <w:r w:rsidR="00EB6027">
        <w:rPr>
          <w:rFonts w:asciiTheme="minorEastAsia" w:hAnsiTheme="minorEastAsia" w:hint="eastAsia"/>
          <w:sz w:val="24"/>
          <w:szCs w:val="24"/>
        </w:rPr>
        <w:t>每个训练都会</w:t>
      </w:r>
      <w:r w:rsidR="0059546F">
        <w:rPr>
          <w:rFonts w:asciiTheme="minorEastAsia" w:hAnsiTheme="minorEastAsia" w:hint="eastAsia"/>
          <w:sz w:val="24"/>
          <w:szCs w:val="24"/>
        </w:rPr>
        <w:t>删除网络层模型的不同的网络层节点，</w:t>
      </w:r>
      <w:r w:rsidR="00D919D9">
        <w:rPr>
          <w:rFonts w:asciiTheme="minorEastAsia" w:hAnsiTheme="minorEastAsia" w:hint="eastAsia"/>
          <w:sz w:val="24"/>
          <w:szCs w:val="24"/>
        </w:rPr>
        <w:t>使得模型不会过于依赖一部分局部的特征，减少了神经网络中隐藏节点的部分的相互作用，</w:t>
      </w:r>
      <w:r w:rsidR="0059546F">
        <w:rPr>
          <w:rFonts w:asciiTheme="minorEastAsia" w:hAnsiTheme="minorEastAsia" w:hint="eastAsia"/>
          <w:sz w:val="24"/>
          <w:szCs w:val="24"/>
        </w:rPr>
        <w:t>从而</w:t>
      </w:r>
      <w:r w:rsidR="00EB6027">
        <w:rPr>
          <w:rFonts w:asciiTheme="minorEastAsia" w:hAnsiTheme="minorEastAsia" w:hint="eastAsia"/>
          <w:sz w:val="24"/>
          <w:szCs w:val="24"/>
        </w:rPr>
        <w:t>产生出许多个内部结构不尽相同的神经网络结构，然后对这些不同的网络结构的神经网络的输出取均值，这样就可以有效地对在训练模型中出现的过拟合现象进行有效的缓解。</w:t>
      </w:r>
    </w:p>
    <w:p w14:paraId="53EDD7E2" w14:textId="77777777" w:rsidR="00182875" w:rsidRDefault="00182875" w:rsidP="00182875">
      <w:pPr>
        <w:pStyle w:val="2"/>
        <w:spacing w:before="100" w:beforeAutospacing="1" w:after="100" w:afterAutospacing="1"/>
        <w:rPr>
          <w:rFonts w:ascii="黑体" w:hAnsi="黑体"/>
        </w:rPr>
      </w:pPr>
      <w:bookmarkStart w:id="17" w:name="_Toc40635923"/>
      <w:proofErr w:type="gramStart"/>
      <w:r w:rsidRPr="00B031F9">
        <w:rPr>
          <w:rFonts w:ascii="黑体" w:hAnsi="黑体" w:hint="eastAsia"/>
        </w:rPr>
        <w:t>2</w:t>
      </w:r>
      <w:r w:rsidRPr="00B031F9">
        <w:rPr>
          <w:rFonts w:ascii="黑体" w:hAnsi="黑体"/>
        </w:rPr>
        <w:t>.</w:t>
      </w:r>
      <w:r>
        <w:rPr>
          <w:rFonts w:ascii="黑体" w:hAnsi="黑体" w:hint="eastAsia"/>
        </w:rPr>
        <w:t>5</w:t>
      </w:r>
      <w:r w:rsidRPr="00B031F9">
        <w:rPr>
          <w:rFonts w:ascii="黑体" w:hAnsi="黑体"/>
        </w:rPr>
        <w:t xml:space="preserve"> </w:t>
      </w:r>
      <w:r>
        <w:rPr>
          <w:rFonts w:ascii="黑体" w:hAnsi="黑体"/>
        </w:rPr>
        <w:t xml:space="preserve"> </w:t>
      </w:r>
      <w:r>
        <w:rPr>
          <w:rFonts w:ascii="黑体" w:hAnsi="黑体" w:hint="eastAsia"/>
        </w:rPr>
        <w:t>Tushare</w:t>
      </w:r>
      <w:bookmarkEnd w:id="17"/>
      <w:proofErr w:type="gramEnd"/>
    </w:p>
    <w:p w14:paraId="667FE0E0" w14:textId="3F513ABD" w:rsidR="0063694D" w:rsidRDefault="00182875" w:rsidP="00FD010C">
      <w:pPr>
        <w:spacing w:line="288" w:lineRule="auto"/>
        <w:ind w:firstLineChars="200" w:firstLine="480"/>
        <w:rPr>
          <w:rFonts w:asciiTheme="minorEastAsia" w:hAnsiTheme="minorEastAsia"/>
          <w:sz w:val="24"/>
          <w:szCs w:val="24"/>
        </w:rPr>
      </w:pPr>
      <w:r w:rsidRPr="00182875">
        <w:rPr>
          <w:rFonts w:asciiTheme="minorEastAsia" w:hAnsiTheme="minorEastAsia" w:hint="eastAsia"/>
          <w:sz w:val="24"/>
          <w:szCs w:val="24"/>
        </w:rPr>
        <w:t>Tushare是一个免费</w:t>
      </w:r>
      <w:r>
        <w:rPr>
          <w:rFonts w:asciiTheme="minorEastAsia" w:hAnsiTheme="minorEastAsia" w:hint="eastAsia"/>
          <w:sz w:val="24"/>
          <w:szCs w:val="24"/>
        </w:rPr>
        <w:t>的，</w:t>
      </w:r>
      <w:r w:rsidRPr="00182875">
        <w:rPr>
          <w:rFonts w:asciiTheme="minorEastAsia" w:hAnsiTheme="minorEastAsia" w:hint="eastAsia"/>
          <w:sz w:val="24"/>
          <w:szCs w:val="24"/>
        </w:rPr>
        <w:t>开源的python财经数据接口包。主要实现</w:t>
      </w:r>
      <w:r>
        <w:rPr>
          <w:rFonts w:asciiTheme="minorEastAsia" w:hAnsiTheme="minorEastAsia" w:hint="eastAsia"/>
          <w:sz w:val="24"/>
          <w:szCs w:val="24"/>
        </w:rPr>
        <w:t>的是</w:t>
      </w:r>
      <w:r w:rsidRPr="00182875">
        <w:rPr>
          <w:rFonts w:asciiTheme="minorEastAsia" w:hAnsiTheme="minorEastAsia" w:hint="eastAsia"/>
          <w:sz w:val="24"/>
          <w:szCs w:val="24"/>
        </w:rPr>
        <w:t>对股票等金融数据从数据采集</w:t>
      </w:r>
      <w:r>
        <w:rPr>
          <w:rFonts w:asciiTheme="minorEastAsia" w:hAnsiTheme="minorEastAsia" w:hint="eastAsia"/>
          <w:sz w:val="24"/>
          <w:szCs w:val="24"/>
        </w:rPr>
        <w:t>、</w:t>
      </w:r>
      <w:r w:rsidRPr="00182875">
        <w:rPr>
          <w:rFonts w:asciiTheme="minorEastAsia" w:hAnsiTheme="minorEastAsia" w:hint="eastAsia"/>
          <w:sz w:val="24"/>
          <w:szCs w:val="24"/>
        </w:rPr>
        <w:t>清洗加工到数据存储的过程，能够为金融分析人员提供快速、整洁和多样的便于分析的</w:t>
      </w:r>
      <w:r>
        <w:rPr>
          <w:rFonts w:asciiTheme="minorEastAsia" w:hAnsiTheme="minorEastAsia" w:hint="eastAsia"/>
          <w:sz w:val="24"/>
          <w:szCs w:val="24"/>
        </w:rPr>
        <w:t>各种</w:t>
      </w:r>
      <w:r w:rsidRPr="00182875">
        <w:rPr>
          <w:rFonts w:asciiTheme="minorEastAsia" w:hAnsiTheme="minorEastAsia" w:hint="eastAsia"/>
          <w:sz w:val="24"/>
          <w:szCs w:val="24"/>
        </w:rPr>
        <w:t>数据</w:t>
      </w:r>
      <w:r>
        <w:rPr>
          <w:rFonts w:asciiTheme="minorEastAsia" w:hAnsiTheme="minorEastAsia" w:hint="eastAsia"/>
          <w:sz w:val="24"/>
          <w:szCs w:val="24"/>
        </w:rPr>
        <w:t>（例如沪深股票、指数、期权期货的交易数据等等）</w:t>
      </w:r>
      <w:r w:rsidRPr="00182875">
        <w:rPr>
          <w:rFonts w:asciiTheme="minorEastAsia" w:hAnsiTheme="minorEastAsia" w:hint="eastAsia"/>
          <w:sz w:val="24"/>
          <w:szCs w:val="24"/>
        </w:rPr>
        <w:t>，为</w:t>
      </w:r>
      <w:r w:rsidR="00DB5776">
        <w:rPr>
          <w:rFonts w:asciiTheme="minorEastAsia" w:hAnsiTheme="minorEastAsia" w:hint="eastAsia"/>
          <w:sz w:val="24"/>
          <w:szCs w:val="24"/>
        </w:rPr>
        <w:t>分析人员</w:t>
      </w:r>
      <w:r w:rsidRPr="00182875">
        <w:rPr>
          <w:rFonts w:asciiTheme="minorEastAsia" w:hAnsiTheme="minorEastAsia" w:hint="eastAsia"/>
          <w:sz w:val="24"/>
          <w:szCs w:val="24"/>
        </w:rPr>
        <w:t>在数据获取方面极大地减轻工作量，使他们更加专注于策略和模型的研究与实现上。</w:t>
      </w:r>
      <w:r w:rsidR="00DB5776">
        <w:rPr>
          <w:rFonts w:asciiTheme="minorEastAsia" w:hAnsiTheme="minorEastAsia" w:hint="eastAsia"/>
          <w:sz w:val="24"/>
          <w:szCs w:val="24"/>
        </w:rPr>
        <w:t>Tusahre为提供更加便捷的数据获取方式，提供了Python</w:t>
      </w:r>
      <w:r w:rsidR="00DB5776">
        <w:rPr>
          <w:rFonts w:asciiTheme="minorEastAsia" w:hAnsiTheme="minorEastAsia"/>
          <w:sz w:val="24"/>
          <w:szCs w:val="24"/>
        </w:rPr>
        <w:t xml:space="preserve"> </w:t>
      </w:r>
      <w:r w:rsidR="00DB5776">
        <w:rPr>
          <w:rFonts w:asciiTheme="minorEastAsia" w:hAnsiTheme="minorEastAsia" w:hint="eastAsia"/>
          <w:sz w:val="24"/>
          <w:szCs w:val="24"/>
        </w:rPr>
        <w:t>SDK、R语言、Matlab</w:t>
      </w:r>
      <w:r w:rsidR="00DB5776">
        <w:rPr>
          <w:rFonts w:asciiTheme="minorEastAsia" w:hAnsiTheme="minorEastAsia"/>
          <w:sz w:val="24"/>
          <w:szCs w:val="24"/>
        </w:rPr>
        <w:t xml:space="preserve"> </w:t>
      </w:r>
      <w:r w:rsidR="00DB5776">
        <w:rPr>
          <w:rFonts w:asciiTheme="minorEastAsia" w:hAnsiTheme="minorEastAsia" w:hint="eastAsia"/>
          <w:sz w:val="24"/>
          <w:szCs w:val="24"/>
        </w:rPr>
        <w:t>SDK和http的方式来获取数据。</w:t>
      </w:r>
      <w:r w:rsidRPr="00182875">
        <w:rPr>
          <w:rFonts w:asciiTheme="minorEastAsia" w:hAnsiTheme="minorEastAsia" w:hint="eastAsia"/>
          <w:sz w:val="24"/>
          <w:szCs w:val="24"/>
        </w:rPr>
        <w:t>考虑到Python pandas包在金融量化分析中体现出的优势，Tushare返回的绝大部分的数据格式都是pandas DataFrame类型，非常便于用pandas/NumPy/Matplotlib进行数据分析和可视化。</w:t>
      </w:r>
      <w:r w:rsidR="00EC0292">
        <w:rPr>
          <w:rFonts w:asciiTheme="minorEastAsia" w:hAnsiTheme="minorEastAsia" w:hint="eastAsia"/>
          <w:sz w:val="24"/>
          <w:szCs w:val="24"/>
        </w:rPr>
        <w:t>本文</w:t>
      </w:r>
      <w:r w:rsidR="0059546F">
        <w:rPr>
          <w:rFonts w:asciiTheme="minorEastAsia" w:hAnsiTheme="minorEastAsia" w:hint="eastAsia"/>
          <w:sz w:val="24"/>
          <w:szCs w:val="24"/>
        </w:rPr>
        <w:t>使用的是平台提供的python</w:t>
      </w:r>
      <w:r w:rsidR="00B653C2">
        <w:rPr>
          <w:rFonts w:asciiTheme="minorEastAsia" w:hAnsiTheme="minorEastAsia" w:hint="eastAsia"/>
          <w:sz w:val="24"/>
          <w:szCs w:val="24"/>
        </w:rPr>
        <w:t>的获取数据</w:t>
      </w:r>
      <w:r w:rsidR="0059546F">
        <w:rPr>
          <w:rFonts w:asciiTheme="minorEastAsia" w:hAnsiTheme="minorEastAsia" w:hint="eastAsia"/>
          <w:sz w:val="24"/>
          <w:szCs w:val="24"/>
        </w:rPr>
        <w:t>方式，由于本文只是对股票进行数据分析，所以本系统</w:t>
      </w:r>
      <w:r w:rsidR="00EC0292">
        <w:rPr>
          <w:rFonts w:asciiTheme="minorEastAsia" w:hAnsiTheme="minorEastAsia" w:hint="eastAsia"/>
          <w:sz w:val="24"/>
          <w:szCs w:val="24"/>
        </w:rPr>
        <w:t>只使用了这一个平台上的个别数据接口，对当前</w:t>
      </w:r>
      <w:r w:rsidR="00873C1E">
        <w:rPr>
          <w:rFonts w:asciiTheme="minorEastAsia" w:hAnsiTheme="minorEastAsia" w:hint="eastAsia"/>
          <w:sz w:val="24"/>
          <w:szCs w:val="24"/>
        </w:rPr>
        <w:t>所有正常上市交易的股票列表进行获取，然后通过上市时间</w:t>
      </w:r>
      <w:r w:rsidR="0059546F">
        <w:rPr>
          <w:rFonts w:asciiTheme="minorEastAsia" w:hAnsiTheme="minorEastAsia" w:hint="eastAsia"/>
          <w:sz w:val="24"/>
          <w:szCs w:val="24"/>
        </w:rPr>
        <w:t>的长短</w:t>
      </w:r>
      <w:r w:rsidR="00873C1E">
        <w:rPr>
          <w:rFonts w:asciiTheme="minorEastAsia" w:hAnsiTheme="minorEastAsia" w:hint="eastAsia"/>
          <w:sz w:val="24"/>
          <w:szCs w:val="24"/>
        </w:rPr>
        <w:t>这一条件对</w:t>
      </w:r>
      <w:r w:rsidR="00171F03">
        <w:rPr>
          <w:rFonts w:asciiTheme="minorEastAsia" w:hAnsiTheme="minorEastAsia" w:hint="eastAsia"/>
          <w:sz w:val="24"/>
          <w:szCs w:val="24"/>
        </w:rPr>
        <w:t>需分析的</w:t>
      </w:r>
      <w:r w:rsidR="00873C1E">
        <w:rPr>
          <w:rFonts w:asciiTheme="minorEastAsia" w:hAnsiTheme="minorEastAsia" w:hint="eastAsia"/>
          <w:sz w:val="24"/>
          <w:szCs w:val="24"/>
        </w:rPr>
        <w:t>股票进行筛选，最后便是获取筛选出来的股票从上市以来的日线行情（这个行情是未复权行情，停牌期间是不提供数据的）以及股票的每日指标（换手率、市盈率、</w:t>
      </w:r>
      <w:proofErr w:type="gramStart"/>
      <w:r w:rsidR="00873C1E">
        <w:rPr>
          <w:rFonts w:asciiTheme="minorEastAsia" w:hAnsiTheme="minorEastAsia" w:hint="eastAsia"/>
          <w:sz w:val="24"/>
          <w:szCs w:val="24"/>
        </w:rPr>
        <w:t>市净率</w:t>
      </w:r>
      <w:proofErr w:type="gramEnd"/>
      <w:r w:rsidR="00873C1E">
        <w:rPr>
          <w:rFonts w:asciiTheme="minorEastAsia" w:hAnsiTheme="minorEastAsia" w:hint="eastAsia"/>
          <w:sz w:val="24"/>
          <w:szCs w:val="24"/>
        </w:rPr>
        <w:t>等）</w:t>
      </w:r>
      <w:r w:rsidR="001D642F">
        <w:rPr>
          <w:rFonts w:asciiTheme="minorEastAsia" w:hAnsiTheme="minorEastAsia" w:hint="eastAsia"/>
          <w:sz w:val="24"/>
          <w:szCs w:val="24"/>
        </w:rPr>
        <w:t>。</w:t>
      </w:r>
    </w:p>
    <w:p w14:paraId="41AA463A" w14:textId="2326B297" w:rsidR="00205862" w:rsidRPr="00205862" w:rsidRDefault="0063694D" w:rsidP="00205862">
      <w:pPr>
        <w:pStyle w:val="2"/>
        <w:spacing w:before="100" w:beforeAutospacing="1" w:after="100" w:afterAutospacing="1"/>
        <w:rPr>
          <w:rFonts w:ascii="黑体" w:hAnsi="黑体"/>
        </w:rPr>
      </w:pPr>
      <w:bookmarkStart w:id="18" w:name="_Toc40635924"/>
      <w:r w:rsidRPr="00B031F9">
        <w:rPr>
          <w:rFonts w:ascii="黑体" w:hAnsi="黑体" w:hint="eastAsia"/>
        </w:rPr>
        <w:t>2</w:t>
      </w:r>
      <w:r w:rsidRPr="00B031F9">
        <w:rPr>
          <w:rFonts w:ascii="黑体" w:hAnsi="黑体"/>
        </w:rPr>
        <w:t>.</w:t>
      </w:r>
      <w:r w:rsidR="00970CF1">
        <w:rPr>
          <w:rFonts w:ascii="黑体" w:hAnsi="黑体" w:hint="eastAsia"/>
        </w:rPr>
        <w:t>6</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18"/>
    </w:p>
    <w:p w14:paraId="64E508C2" w14:textId="77777777" w:rsidR="0049345F" w:rsidRPr="00F2451F" w:rsidRDefault="00F2451F" w:rsidP="00FD010C">
      <w:pPr>
        <w:spacing w:line="288" w:lineRule="auto"/>
        <w:ind w:firstLineChars="200" w:firstLine="480"/>
        <w:rPr>
          <w:rFonts w:asciiTheme="majorEastAsia" w:eastAsiaTheme="majorEastAsia" w:hAnsiTheme="majorEastAsia"/>
        </w:rPr>
      </w:pPr>
      <w:r>
        <w:rPr>
          <w:rFonts w:asciiTheme="majorEastAsia" w:eastAsiaTheme="majorEastAsia" w:hAnsiTheme="majorEastAsia" w:hint="eastAsia"/>
          <w:bCs/>
          <w:sz w:val="24"/>
        </w:rPr>
        <w:lastRenderedPageBreak/>
        <w:t>本章</w:t>
      </w:r>
      <w:r w:rsidRPr="00F2451F">
        <w:rPr>
          <w:rFonts w:asciiTheme="majorEastAsia" w:eastAsiaTheme="majorEastAsia" w:hAnsiTheme="majorEastAsia" w:hint="eastAsia"/>
          <w:bCs/>
          <w:sz w:val="24"/>
        </w:rPr>
        <w:t>主要是</w:t>
      </w:r>
      <w:r w:rsidR="0040645C">
        <w:rPr>
          <w:rFonts w:asciiTheme="majorEastAsia" w:eastAsiaTheme="majorEastAsia" w:hAnsiTheme="majorEastAsia" w:hint="eastAsia"/>
          <w:bCs/>
          <w:sz w:val="24"/>
        </w:rPr>
        <w:t>对</w:t>
      </w:r>
      <w:r w:rsidRPr="00F2451F">
        <w:rPr>
          <w:rFonts w:asciiTheme="majorEastAsia" w:eastAsiaTheme="majorEastAsia" w:hAnsiTheme="majorEastAsia" w:hint="eastAsia"/>
          <w:sz w:val="24"/>
        </w:rPr>
        <w:t>在</w:t>
      </w:r>
      <w:r>
        <w:rPr>
          <w:rFonts w:asciiTheme="majorEastAsia" w:eastAsiaTheme="majorEastAsia" w:hAnsiTheme="majorEastAsia" w:hint="eastAsia"/>
          <w:sz w:val="24"/>
        </w:rPr>
        <w:t>实现这个目的的过程中</w:t>
      </w:r>
      <w:r w:rsidRPr="00F2451F">
        <w:rPr>
          <w:rFonts w:asciiTheme="majorEastAsia" w:eastAsiaTheme="majorEastAsia" w:hAnsiTheme="majorEastAsia" w:hint="eastAsia"/>
          <w:sz w:val="24"/>
        </w:rPr>
        <w:t>使用到的</w:t>
      </w:r>
      <w:r>
        <w:rPr>
          <w:rFonts w:asciiTheme="majorEastAsia" w:eastAsiaTheme="majorEastAsia" w:hAnsiTheme="majorEastAsia" w:hint="eastAsia"/>
          <w:sz w:val="24"/>
        </w:rPr>
        <w:t>数据接口、高层神经网络</w:t>
      </w:r>
      <w:r w:rsidRPr="00F2451F">
        <w:rPr>
          <w:rFonts w:asciiTheme="majorEastAsia" w:eastAsiaTheme="majorEastAsia" w:hAnsiTheme="majorEastAsia" w:hint="eastAsia"/>
          <w:sz w:val="24"/>
        </w:rPr>
        <w:t>框架</w:t>
      </w:r>
      <w:r>
        <w:rPr>
          <w:rFonts w:asciiTheme="majorEastAsia" w:eastAsiaTheme="majorEastAsia" w:hAnsiTheme="majorEastAsia" w:hint="eastAsia"/>
          <w:sz w:val="24"/>
        </w:rPr>
        <w:t>以及各种</w:t>
      </w:r>
      <w:r w:rsidRPr="00F2451F">
        <w:rPr>
          <w:rFonts w:asciiTheme="majorEastAsia" w:eastAsiaTheme="majorEastAsia" w:hAnsiTheme="majorEastAsia" w:hint="eastAsia"/>
          <w:sz w:val="24"/>
        </w:rPr>
        <w:t>神经网络</w:t>
      </w:r>
      <w:r>
        <w:rPr>
          <w:rFonts w:asciiTheme="majorEastAsia" w:eastAsiaTheme="majorEastAsia" w:hAnsiTheme="majorEastAsia" w:hint="eastAsia"/>
          <w:sz w:val="24"/>
        </w:rPr>
        <w:t>层的结构与实现原理</w:t>
      </w:r>
      <w:r w:rsidR="0040645C">
        <w:rPr>
          <w:rFonts w:asciiTheme="majorEastAsia" w:eastAsiaTheme="majorEastAsia" w:hAnsiTheme="majorEastAsia" w:hint="eastAsia"/>
          <w:sz w:val="24"/>
        </w:rPr>
        <w:t>进行了一系列的详细介绍。</w:t>
      </w:r>
      <w:r>
        <w:rPr>
          <w:rFonts w:asciiTheme="majorEastAsia" w:eastAsiaTheme="majorEastAsia" w:hAnsiTheme="majorEastAsia" w:hint="eastAsia"/>
          <w:sz w:val="24"/>
        </w:rPr>
        <w:t>其中</w:t>
      </w:r>
      <w:r w:rsidRPr="00F2451F">
        <w:rPr>
          <w:rFonts w:asciiTheme="majorEastAsia" w:eastAsiaTheme="majorEastAsia" w:hAnsiTheme="majorEastAsia" w:hint="eastAsia"/>
          <w:sz w:val="24"/>
        </w:rPr>
        <w:t>有</w:t>
      </w:r>
      <w:r>
        <w:rPr>
          <w:rFonts w:asciiTheme="majorEastAsia" w:eastAsiaTheme="majorEastAsia" w:hAnsiTheme="majorEastAsia" w:hint="eastAsia"/>
          <w:sz w:val="24"/>
        </w:rPr>
        <w:t>获取股票列表以及历史交易数据的Tushare财经数据平台，有为</w:t>
      </w:r>
      <w:r w:rsidRPr="00F2451F">
        <w:rPr>
          <w:rFonts w:asciiTheme="majorEastAsia" w:eastAsiaTheme="majorEastAsia" w:hAnsiTheme="majorEastAsia" w:hint="eastAsia"/>
          <w:sz w:val="24"/>
        </w:rPr>
        <w:t>搭建神经网络模型用到的</w:t>
      </w:r>
      <w:r>
        <w:rPr>
          <w:rFonts w:asciiTheme="majorEastAsia" w:eastAsiaTheme="majorEastAsia" w:hAnsiTheme="majorEastAsia" w:hint="eastAsia"/>
          <w:sz w:val="24"/>
        </w:rPr>
        <w:t>高层神经网路API-Keras，</w:t>
      </w:r>
      <w:r w:rsidRPr="00F2451F">
        <w:rPr>
          <w:rFonts w:asciiTheme="majorEastAsia" w:eastAsiaTheme="majorEastAsia" w:hAnsiTheme="majorEastAsia" w:hint="eastAsia"/>
          <w:sz w:val="24"/>
        </w:rPr>
        <w:t>有</w:t>
      </w:r>
      <w:r>
        <w:rPr>
          <w:rFonts w:asciiTheme="majorEastAsia" w:eastAsiaTheme="majorEastAsia" w:hAnsiTheme="majorEastAsia" w:hint="eastAsia"/>
          <w:sz w:val="24"/>
        </w:rPr>
        <w:t>对历史交易数据提取特征的Conv1D</w:t>
      </w:r>
      <w:r w:rsidRPr="00F2451F">
        <w:rPr>
          <w:rFonts w:asciiTheme="majorEastAsia" w:eastAsiaTheme="majorEastAsia" w:hAnsiTheme="majorEastAsia" w:hint="eastAsia"/>
          <w:sz w:val="24"/>
        </w:rPr>
        <w:t>，</w:t>
      </w:r>
      <w:r>
        <w:rPr>
          <w:rFonts w:asciiTheme="majorEastAsia" w:eastAsiaTheme="majorEastAsia" w:hAnsiTheme="majorEastAsia" w:hint="eastAsia"/>
          <w:sz w:val="24"/>
        </w:rPr>
        <w:t>有</w:t>
      </w:r>
      <w:r w:rsidR="0040645C">
        <w:rPr>
          <w:rFonts w:asciiTheme="majorEastAsia" w:eastAsiaTheme="majorEastAsia" w:hAnsiTheme="majorEastAsia" w:hint="eastAsia"/>
          <w:sz w:val="24"/>
        </w:rPr>
        <w:t>为根据目标的特点来选择的GRU</w:t>
      </w:r>
      <w:r>
        <w:rPr>
          <w:rFonts w:asciiTheme="majorEastAsia" w:eastAsiaTheme="majorEastAsia" w:hAnsiTheme="majorEastAsia" w:hint="eastAsia"/>
          <w:sz w:val="24"/>
        </w:rPr>
        <w:t>，</w:t>
      </w:r>
      <w:r w:rsidRPr="00F2451F">
        <w:rPr>
          <w:rFonts w:asciiTheme="majorEastAsia" w:eastAsiaTheme="majorEastAsia" w:hAnsiTheme="majorEastAsia" w:hint="eastAsia"/>
          <w:sz w:val="24"/>
        </w:rPr>
        <w:t>有</w:t>
      </w:r>
      <w:r>
        <w:rPr>
          <w:rFonts w:asciiTheme="majorEastAsia" w:eastAsiaTheme="majorEastAsia" w:hAnsiTheme="majorEastAsia" w:hint="eastAsia"/>
          <w:sz w:val="24"/>
        </w:rPr>
        <w:t>为解决在</w:t>
      </w:r>
      <w:r w:rsidRPr="00F2451F">
        <w:rPr>
          <w:rFonts w:asciiTheme="majorEastAsia" w:eastAsiaTheme="majorEastAsia" w:hAnsiTheme="majorEastAsia" w:hint="eastAsia"/>
          <w:sz w:val="24"/>
        </w:rPr>
        <w:t>训练模型</w:t>
      </w:r>
      <w:r>
        <w:rPr>
          <w:rFonts w:asciiTheme="majorEastAsia" w:eastAsiaTheme="majorEastAsia" w:hAnsiTheme="majorEastAsia" w:hint="eastAsia"/>
          <w:sz w:val="24"/>
        </w:rPr>
        <w:t>的过程</w:t>
      </w:r>
      <w:r w:rsidRPr="00F2451F">
        <w:rPr>
          <w:rFonts w:asciiTheme="majorEastAsia" w:eastAsiaTheme="majorEastAsia" w:hAnsiTheme="majorEastAsia" w:hint="eastAsia"/>
          <w:sz w:val="24"/>
        </w:rPr>
        <w:t>时</w:t>
      </w:r>
      <w:r>
        <w:rPr>
          <w:rFonts w:asciiTheme="majorEastAsia" w:eastAsiaTheme="majorEastAsia" w:hAnsiTheme="majorEastAsia" w:hint="eastAsia"/>
          <w:sz w:val="24"/>
        </w:rPr>
        <w:t>所产生</w:t>
      </w:r>
      <w:r w:rsidRPr="00F2451F">
        <w:rPr>
          <w:rFonts w:asciiTheme="majorEastAsia" w:eastAsiaTheme="majorEastAsia" w:hAnsiTheme="majorEastAsia" w:hint="eastAsia"/>
          <w:sz w:val="24"/>
        </w:rPr>
        <w:t>过拟合问题</w:t>
      </w:r>
      <w:r w:rsidR="0040645C">
        <w:rPr>
          <w:rFonts w:asciiTheme="majorEastAsia" w:eastAsiaTheme="majorEastAsia" w:hAnsiTheme="majorEastAsia" w:hint="eastAsia"/>
          <w:sz w:val="24"/>
        </w:rPr>
        <w:t>所使用的Dropout</w:t>
      </w:r>
      <w:r w:rsidRPr="00F2451F">
        <w:rPr>
          <w:rFonts w:asciiTheme="majorEastAsia" w:eastAsiaTheme="majorEastAsia" w:hAnsiTheme="majorEastAsia" w:hint="eastAsia"/>
          <w:sz w:val="24"/>
        </w:rPr>
        <w:t>。</w:t>
      </w:r>
    </w:p>
    <w:p w14:paraId="418DE806" w14:textId="77777777" w:rsidR="0063694D" w:rsidRDefault="0063694D" w:rsidP="0063694D">
      <w:pPr>
        <w:pStyle w:val="af"/>
        <w:numPr>
          <w:ins w:id="19" w:author="ibm" w:date="2008-06-07T11:07:00Z"/>
        </w:numPr>
        <w:adjustRightInd/>
        <w:snapToGrid/>
        <w:spacing w:before="0" w:after="0" w:line="400" w:lineRule="exact"/>
        <w:jc w:val="both"/>
        <w:rPr>
          <w:rFonts w:ascii="宋体" w:hAnsi="宋体"/>
          <w:sz w:val="24"/>
        </w:rPr>
      </w:pPr>
    </w:p>
    <w:p w14:paraId="7C0AF715" w14:textId="77777777"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14:paraId="4BB5D6B7" w14:textId="77777777" w:rsidR="00D013A7" w:rsidRPr="002F5879" w:rsidRDefault="00D013A7" w:rsidP="00D013A7">
      <w:pPr>
        <w:pStyle w:val="1"/>
        <w:spacing w:beforeLines="0" w:afterLines="0"/>
      </w:pPr>
      <w:bookmarkStart w:id="20" w:name="_Toc40635925"/>
      <w:r>
        <w:rPr>
          <w:rFonts w:hint="eastAsia"/>
        </w:rPr>
        <w:lastRenderedPageBreak/>
        <w:t>第三章</w:t>
      </w:r>
      <w:r>
        <w:rPr>
          <w:rFonts w:hint="eastAsia"/>
        </w:rPr>
        <w:t xml:space="preserve"> </w:t>
      </w:r>
      <w:r w:rsidR="00167CE3">
        <w:t xml:space="preserve"> </w:t>
      </w:r>
      <w:r w:rsidR="0063694D">
        <w:rPr>
          <w:rFonts w:hint="eastAsia"/>
        </w:rPr>
        <w:t>系统的需求分析</w:t>
      </w:r>
      <w:bookmarkEnd w:id="20"/>
    </w:p>
    <w:p w14:paraId="19FB0E83" w14:textId="77777777" w:rsidR="00D013A7" w:rsidRDefault="00D013A7" w:rsidP="00D013A7">
      <w:pPr>
        <w:pStyle w:val="2"/>
        <w:spacing w:before="100" w:beforeAutospacing="1" w:after="100" w:afterAutospacing="1"/>
        <w:rPr>
          <w:rFonts w:ascii="黑体" w:hAnsi="黑体"/>
        </w:rPr>
      </w:pPr>
      <w:bookmarkStart w:id="21" w:name="_Toc40635926"/>
      <w:r w:rsidRPr="00B031F9">
        <w:rPr>
          <w:rFonts w:ascii="黑体" w:hAnsi="黑体" w:hint="eastAsia"/>
        </w:rPr>
        <w:t>3</w:t>
      </w:r>
      <w:r w:rsidRPr="00B031F9">
        <w:rPr>
          <w:rFonts w:ascii="黑体" w:hAnsi="黑体"/>
        </w:rPr>
        <w:t>.</w:t>
      </w:r>
      <w:r w:rsidR="00A00AE2">
        <w:rPr>
          <w:rFonts w:ascii="黑体" w:hAnsi="黑体" w:hint="eastAsia"/>
        </w:rPr>
        <w:t>1</w:t>
      </w:r>
      <w:r w:rsidR="00167CE3">
        <w:rPr>
          <w:rFonts w:ascii="黑体" w:hAnsi="黑体"/>
        </w:rPr>
        <w:t xml:space="preserve">  </w:t>
      </w:r>
      <w:r w:rsidR="00372BF7">
        <w:rPr>
          <w:rFonts w:ascii="黑体" w:hAnsi="黑体" w:hint="eastAsia"/>
        </w:rPr>
        <w:t>系统功能需求分析</w:t>
      </w:r>
      <w:bookmarkEnd w:id="21"/>
    </w:p>
    <w:p w14:paraId="4F687DDF" w14:textId="6E39E08C" w:rsidR="00A00AE2" w:rsidRDefault="00E33560" w:rsidP="00FD010C">
      <w:pPr>
        <w:spacing w:line="288" w:lineRule="auto"/>
        <w:ind w:leftChars="50" w:left="105" w:firstLineChars="200" w:firstLine="480"/>
        <w:rPr>
          <w:rFonts w:asciiTheme="majorEastAsia" w:eastAsiaTheme="majorEastAsia" w:hAnsiTheme="majorEastAsia"/>
          <w:sz w:val="24"/>
          <w:szCs w:val="24"/>
        </w:rPr>
      </w:pPr>
      <w:r w:rsidRPr="00E33560">
        <w:rPr>
          <w:rFonts w:asciiTheme="majorEastAsia" w:eastAsiaTheme="majorEastAsia" w:hAnsiTheme="majorEastAsia" w:hint="eastAsia"/>
          <w:sz w:val="24"/>
          <w:szCs w:val="24"/>
        </w:rPr>
        <w:t>1.对股票信息进行获取，包括对上市公司的信息以及公司股票的</w:t>
      </w:r>
      <w:r w:rsidR="00B653C2">
        <w:rPr>
          <w:rFonts w:asciiTheme="majorEastAsia" w:eastAsiaTheme="majorEastAsia" w:hAnsiTheme="majorEastAsia" w:hint="eastAsia"/>
          <w:sz w:val="24"/>
          <w:szCs w:val="24"/>
        </w:rPr>
        <w:t>多种</w:t>
      </w:r>
      <w:r w:rsidRPr="00E33560">
        <w:rPr>
          <w:rFonts w:asciiTheme="majorEastAsia" w:eastAsiaTheme="majorEastAsia" w:hAnsiTheme="majorEastAsia" w:hint="eastAsia"/>
          <w:sz w:val="24"/>
          <w:szCs w:val="24"/>
        </w:rPr>
        <w:t>历史交易数据等，同时还可以通过系统来对获取的数据进行筛选</w:t>
      </w:r>
      <w:r>
        <w:rPr>
          <w:rFonts w:asciiTheme="majorEastAsia" w:eastAsiaTheme="majorEastAsia" w:hAnsiTheme="majorEastAsia" w:hint="eastAsia"/>
          <w:sz w:val="24"/>
          <w:szCs w:val="24"/>
        </w:rPr>
        <w:t>以及对特定股票信息进行获取</w:t>
      </w:r>
      <w:r w:rsidR="00B653C2">
        <w:rPr>
          <w:rFonts w:asciiTheme="majorEastAsia" w:eastAsiaTheme="majorEastAsia" w:hAnsiTheme="majorEastAsia" w:hint="eastAsia"/>
          <w:sz w:val="24"/>
          <w:szCs w:val="24"/>
        </w:rPr>
        <w:t>，在获取数据之后，对数据进行一系列的处理，把数据处理成适合神经网络模型的输入输出数据</w:t>
      </w:r>
      <w:r w:rsidRPr="00E33560">
        <w:rPr>
          <w:rFonts w:asciiTheme="majorEastAsia" w:eastAsiaTheme="majorEastAsia" w:hAnsiTheme="majorEastAsia" w:hint="eastAsia"/>
          <w:sz w:val="24"/>
          <w:szCs w:val="24"/>
        </w:rPr>
        <w:t>。</w:t>
      </w:r>
    </w:p>
    <w:p w14:paraId="4A46C7BD" w14:textId="3A133BEE" w:rsidR="00B653C2" w:rsidRPr="00E33560" w:rsidRDefault="00B653C2" w:rsidP="00FD010C">
      <w:pPr>
        <w:spacing w:line="288" w:lineRule="auto"/>
        <w:ind w:leftChars="50" w:left="105" w:firstLineChars="200" w:firstLine="480"/>
        <w:rPr>
          <w:rFonts w:asciiTheme="majorEastAsia" w:eastAsiaTheme="majorEastAsia" w:hAnsiTheme="majorEastAsia" w:hint="eastAsia"/>
          <w:sz w:val="24"/>
          <w:szCs w:val="24"/>
        </w:rPr>
      </w:pPr>
      <w:r>
        <w:rPr>
          <w:rFonts w:asciiTheme="majorEastAsia" w:eastAsiaTheme="majorEastAsia" w:hAnsiTheme="majorEastAsia" w:hint="eastAsia"/>
          <w:sz w:val="24"/>
          <w:szCs w:val="24"/>
        </w:rPr>
        <w:t>2.对神经网络的模型</w:t>
      </w:r>
      <w:proofErr w:type="gramStart"/>
      <w:r>
        <w:rPr>
          <w:rFonts w:asciiTheme="majorEastAsia" w:eastAsiaTheme="majorEastAsia" w:hAnsiTheme="majorEastAsia" w:hint="eastAsia"/>
          <w:sz w:val="24"/>
          <w:szCs w:val="24"/>
        </w:rPr>
        <w:t>进行进行</w:t>
      </w:r>
      <w:proofErr w:type="gramEnd"/>
      <w:r>
        <w:rPr>
          <w:rFonts w:asciiTheme="majorEastAsia" w:eastAsiaTheme="majorEastAsia" w:hAnsiTheme="majorEastAsia" w:hint="eastAsia"/>
          <w:sz w:val="24"/>
          <w:szCs w:val="24"/>
        </w:rPr>
        <w:t>设计和构建，包括设计神经网络模型中的组成结构，设定好使用的每一个神经网络层结构的内部参数</w:t>
      </w:r>
      <w:r w:rsidR="00D71FB5">
        <w:rPr>
          <w:rFonts w:asciiTheme="majorEastAsia" w:eastAsiaTheme="majorEastAsia" w:hAnsiTheme="majorEastAsia" w:hint="eastAsia"/>
          <w:sz w:val="24"/>
          <w:szCs w:val="24"/>
        </w:rPr>
        <w:t>，以及整个模型中的优化器和损失函数，同时还得对模型进行各个方面的优化。</w:t>
      </w:r>
    </w:p>
    <w:p w14:paraId="76B1BC62" w14:textId="021498D3" w:rsidR="00E33560" w:rsidRDefault="00B653C2" w:rsidP="00FD010C">
      <w:pPr>
        <w:spacing w:line="288" w:lineRule="auto"/>
        <w:ind w:leftChars="50" w:left="105"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3</w:t>
      </w:r>
      <w:r w:rsidR="00E33560" w:rsidRPr="00E33560">
        <w:rPr>
          <w:rFonts w:asciiTheme="majorEastAsia" w:eastAsiaTheme="majorEastAsia" w:hAnsiTheme="majorEastAsia" w:hint="eastAsia"/>
          <w:sz w:val="24"/>
          <w:szCs w:val="24"/>
        </w:rPr>
        <w:t>.</w:t>
      </w:r>
      <w:r w:rsidR="00E33560">
        <w:rPr>
          <w:rFonts w:asciiTheme="majorEastAsia" w:eastAsiaTheme="majorEastAsia" w:hAnsiTheme="majorEastAsia" w:hint="eastAsia"/>
          <w:sz w:val="24"/>
          <w:szCs w:val="24"/>
        </w:rPr>
        <w:t>对股票未来</w:t>
      </w:r>
      <w:r w:rsidR="00D71FB5">
        <w:rPr>
          <w:rFonts w:asciiTheme="majorEastAsia" w:eastAsiaTheme="majorEastAsia" w:hAnsiTheme="majorEastAsia" w:hint="eastAsia"/>
          <w:sz w:val="24"/>
          <w:szCs w:val="24"/>
        </w:rPr>
        <w:t>的平均收盘价格</w:t>
      </w:r>
      <w:r w:rsidR="00E33560">
        <w:rPr>
          <w:rFonts w:asciiTheme="majorEastAsia" w:eastAsiaTheme="majorEastAsia" w:hAnsiTheme="majorEastAsia" w:hint="eastAsia"/>
          <w:sz w:val="24"/>
          <w:szCs w:val="24"/>
        </w:rPr>
        <w:t>进行预测，系统可以根据自定义的数据值来对数据和模型进行修改，并根据所提供的数据进行预测。</w:t>
      </w:r>
    </w:p>
    <w:p w14:paraId="3A5C3CB5" w14:textId="5EEB5C24" w:rsidR="00FD010C" w:rsidRPr="00E33560" w:rsidRDefault="00B653C2" w:rsidP="00FD010C">
      <w:pPr>
        <w:spacing w:line="288" w:lineRule="auto"/>
        <w:ind w:leftChars="50" w:left="105" w:firstLineChars="200" w:firstLine="480"/>
        <w:rPr>
          <w:rFonts w:asciiTheme="majorEastAsia" w:eastAsiaTheme="majorEastAsia" w:hAnsiTheme="majorEastAsia"/>
          <w:sz w:val="24"/>
          <w:szCs w:val="24"/>
        </w:rPr>
      </w:pPr>
      <w:r>
        <w:rPr>
          <w:rFonts w:asciiTheme="majorEastAsia" w:eastAsiaTheme="majorEastAsia" w:hAnsiTheme="majorEastAsia" w:hint="eastAsia"/>
          <w:sz w:val="24"/>
          <w:szCs w:val="24"/>
        </w:rPr>
        <w:t>4</w:t>
      </w:r>
      <w:r w:rsidR="00FD010C">
        <w:rPr>
          <w:rFonts w:asciiTheme="majorEastAsia" w:eastAsiaTheme="majorEastAsia" w:hAnsiTheme="majorEastAsia" w:hint="eastAsia"/>
          <w:sz w:val="24"/>
          <w:szCs w:val="24"/>
        </w:rPr>
        <w:t>.根据测试集的分布和预测的结果向使用者提供简单的策略以供参考。</w:t>
      </w:r>
    </w:p>
    <w:p w14:paraId="1B94FCC8" w14:textId="77777777" w:rsidR="00372BF7" w:rsidRDefault="00D013A7" w:rsidP="00372BF7">
      <w:pPr>
        <w:pStyle w:val="2"/>
        <w:spacing w:before="100" w:beforeAutospacing="1" w:after="100" w:afterAutospacing="1"/>
        <w:rPr>
          <w:rFonts w:ascii="黑体" w:hAnsi="黑体"/>
        </w:rPr>
      </w:pPr>
      <w:bookmarkStart w:id="22" w:name="_Toc40635927"/>
      <w:r w:rsidRPr="00B031F9">
        <w:rPr>
          <w:rFonts w:ascii="黑体" w:hAnsi="黑体" w:hint="eastAsia"/>
        </w:rPr>
        <w:t>3</w:t>
      </w:r>
      <w:r w:rsidRPr="00B031F9">
        <w:rPr>
          <w:rFonts w:ascii="黑体" w:hAnsi="黑体"/>
        </w:rPr>
        <w:t>.</w:t>
      </w:r>
      <w:r w:rsidR="00A00AE2">
        <w:rPr>
          <w:rFonts w:ascii="黑体" w:hAnsi="黑体" w:hint="eastAsia"/>
        </w:rPr>
        <w:t>2</w:t>
      </w:r>
      <w:r w:rsidRPr="00B031F9">
        <w:rPr>
          <w:rFonts w:ascii="黑体" w:hAnsi="黑体" w:hint="eastAsia"/>
        </w:rPr>
        <w:t xml:space="preserve"> </w:t>
      </w:r>
      <w:r w:rsidR="00167CE3">
        <w:rPr>
          <w:rFonts w:ascii="黑体" w:hAnsi="黑体"/>
        </w:rPr>
        <w:t xml:space="preserve"> </w:t>
      </w:r>
      <w:r w:rsidR="00372BF7">
        <w:rPr>
          <w:rFonts w:ascii="黑体" w:hAnsi="黑体" w:hint="eastAsia"/>
        </w:rPr>
        <w:t>系统非功能需求分析</w:t>
      </w:r>
      <w:bookmarkEnd w:id="22"/>
    </w:p>
    <w:p w14:paraId="3DB23DD4" w14:textId="77777777" w:rsidR="00A00AE2" w:rsidRPr="007B7775" w:rsidRDefault="00E33560" w:rsidP="00FD010C">
      <w:pPr>
        <w:spacing w:line="288" w:lineRule="auto"/>
        <w:ind w:firstLineChars="200" w:firstLine="480"/>
        <w:rPr>
          <w:rFonts w:asciiTheme="minorEastAsia" w:hAnsiTheme="minorEastAsia"/>
          <w:sz w:val="24"/>
          <w:szCs w:val="24"/>
        </w:rPr>
      </w:pPr>
      <w:r w:rsidRPr="007B7775">
        <w:rPr>
          <w:rFonts w:asciiTheme="minorEastAsia" w:hAnsiTheme="minorEastAsia" w:hint="eastAsia"/>
          <w:sz w:val="24"/>
          <w:szCs w:val="24"/>
        </w:rPr>
        <w:t>用户可通过编写好的API来对特定的股票数据获取，也可让系统自动获取，同时还可</w:t>
      </w:r>
      <w:r w:rsidR="007B7775" w:rsidRPr="007B7775">
        <w:rPr>
          <w:rFonts w:asciiTheme="minorEastAsia" w:hAnsiTheme="minorEastAsia" w:hint="eastAsia"/>
          <w:sz w:val="24"/>
          <w:szCs w:val="24"/>
        </w:rPr>
        <w:t>设定训练集以及测试集的划分比率以及定义用来预测输入的数据量大小和预测未来均值的天数。</w:t>
      </w:r>
    </w:p>
    <w:p w14:paraId="79FAB831" w14:textId="77777777" w:rsidR="00372BF7" w:rsidRDefault="00372BF7" w:rsidP="00EB6027">
      <w:pPr>
        <w:pStyle w:val="2"/>
        <w:spacing w:before="100" w:beforeAutospacing="1" w:after="100" w:afterAutospacing="1"/>
        <w:rPr>
          <w:rFonts w:ascii="黑体" w:hAnsi="黑体"/>
        </w:rPr>
      </w:pPr>
      <w:bookmarkStart w:id="23" w:name="_Toc40635928"/>
      <w:r w:rsidRPr="00B031F9">
        <w:rPr>
          <w:rFonts w:ascii="黑体" w:hAnsi="黑体" w:hint="eastAsia"/>
        </w:rPr>
        <w:t>3</w:t>
      </w:r>
      <w:r w:rsidRPr="00B031F9">
        <w:rPr>
          <w:rFonts w:ascii="黑体" w:hAnsi="黑体"/>
        </w:rPr>
        <w:t>.</w:t>
      </w:r>
      <w:r w:rsidR="00A00AE2">
        <w:rPr>
          <w:rFonts w:ascii="黑体" w:hAnsi="黑体" w:hint="eastAsia"/>
        </w:rPr>
        <w:t>3</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23"/>
    </w:p>
    <w:p w14:paraId="22792943" w14:textId="77777777" w:rsidR="00EB6027" w:rsidRPr="00E33560" w:rsidRDefault="00EB6027" w:rsidP="00FD010C">
      <w:pPr>
        <w:spacing w:line="288" w:lineRule="auto"/>
        <w:ind w:firstLineChars="200" w:firstLine="480"/>
        <w:rPr>
          <w:sz w:val="24"/>
          <w:szCs w:val="24"/>
        </w:rPr>
      </w:pPr>
      <w:r w:rsidRPr="00E33560">
        <w:rPr>
          <w:rFonts w:hint="eastAsia"/>
          <w:sz w:val="24"/>
          <w:szCs w:val="24"/>
        </w:rPr>
        <w:t>本章</w:t>
      </w:r>
      <w:r w:rsidR="00E33560" w:rsidRPr="00E33560">
        <w:rPr>
          <w:rFonts w:hint="eastAsia"/>
          <w:sz w:val="24"/>
          <w:szCs w:val="24"/>
        </w:rPr>
        <w:t>主要介绍的是基于深度学习的量化投资策略的设计与实现中的</w:t>
      </w:r>
      <w:r w:rsidR="00E33560">
        <w:rPr>
          <w:rFonts w:hint="eastAsia"/>
          <w:sz w:val="24"/>
          <w:szCs w:val="24"/>
        </w:rPr>
        <w:t>功能</w:t>
      </w:r>
      <w:r w:rsidR="00E33560" w:rsidRPr="00E33560">
        <w:rPr>
          <w:rFonts w:hint="eastAsia"/>
          <w:sz w:val="24"/>
          <w:szCs w:val="24"/>
        </w:rPr>
        <w:t>需求</w:t>
      </w:r>
      <w:r w:rsidR="00E33560">
        <w:rPr>
          <w:rFonts w:hint="eastAsia"/>
          <w:sz w:val="24"/>
          <w:szCs w:val="24"/>
        </w:rPr>
        <w:t>分析以及非功能需求分析。</w:t>
      </w:r>
    </w:p>
    <w:p w14:paraId="1D30B3C0" w14:textId="77777777" w:rsidR="00D013A7" w:rsidRDefault="00D013A7" w:rsidP="00A32C9B">
      <w:pPr>
        <w:jc w:val="left"/>
        <w:rPr>
          <w:rFonts w:asciiTheme="minorEastAsia" w:hAnsiTheme="minorEastAsia"/>
          <w:bCs/>
          <w:sz w:val="24"/>
          <w:szCs w:val="24"/>
        </w:rPr>
      </w:pPr>
    </w:p>
    <w:p w14:paraId="706CA05E" w14:textId="77777777"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14:paraId="12512B44" w14:textId="77777777" w:rsidR="00D013A7" w:rsidRPr="002F5879" w:rsidRDefault="00D013A7" w:rsidP="00D013A7">
      <w:pPr>
        <w:pStyle w:val="1"/>
        <w:spacing w:beforeLines="0" w:afterLines="0"/>
      </w:pPr>
      <w:bookmarkStart w:id="24" w:name="_Toc40635929"/>
      <w:r>
        <w:rPr>
          <w:rFonts w:hint="eastAsia"/>
        </w:rPr>
        <w:lastRenderedPageBreak/>
        <w:t>第四章</w:t>
      </w:r>
      <w:r>
        <w:rPr>
          <w:rFonts w:hint="eastAsia"/>
        </w:rPr>
        <w:t xml:space="preserve"> </w:t>
      </w:r>
      <w:r w:rsidR="00167CE3">
        <w:t xml:space="preserve"> </w:t>
      </w:r>
      <w:r w:rsidR="00372BF7">
        <w:rPr>
          <w:rFonts w:hint="eastAsia"/>
        </w:rPr>
        <w:t>系统的总体设计</w:t>
      </w:r>
      <w:bookmarkEnd w:id="24"/>
    </w:p>
    <w:p w14:paraId="09D0B0F9" w14:textId="680C4008" w:rsidR="00C92280" w:rsidRDefault="00D013A7" w:rsidP="00C92280">
      <w:pPr>
        <w:pStyle w:val="2"/>
        <w:rPr>
          <w:rFonts w:ascii="黑体" w:hAnsi="黑体"/>
        </w:rPr>
      </w:pPr>
      <w:bookmarkStart w:id="25" w:name="_Toc40635930"/>
      <w:r w:rsidRPr="00B031F9">
        <w:rPr>
          <w:rFonts w:ascii="黑体" w:hAnsi="黑体" w:hint="eastAsia"/>
        </w:rPr>
        <w:t>4</w:t>
      </w:r>
      <w:r w:rsidRPr="00B031F9">
        <w:rPr>
          <w:rFonts w:ascii="黑体" w:hAnsi="黑体"/>
        </w:rPr>
        <w:t>.</w:t>
      </w:r>
      <w:r w:rsidRPr="00B031F9">
        <w:rPr>
          <w:rFonts w:ascii="黑体" w:hAnsi="黑体" w:hint="eastAsia"/>
        </w:rPr>
        <w:t xml:space="preserve">1 </w:t>
      </w:r>
      <w:r w:rsidR="00167CE3">
        <w:rPr>
          <w:rFonts w:ascii="黑体" w:hAnsi="黑体"/>
        </w:rPr>
        <w:t xml:space="preserve"> </w:t>
      </w:r>
      <w:r w:rsidR="00372BF7">
        <w:rPr>
          <w:rFonts w:ascii="黑体" w:hAnsi="黑体" w:hint="eastAsia"/>
        </w:rPr>
        <w:t>系统</w:t>
      </w:r>
      <w:r w:rsidR="00C92280">
        <w:rPr>
          <w:rFonts w:ascii="黑体" w:hAnsi="黑体" w:hint="eastAsia"/>
        </w:rPr>
        <w:t>模型</w:t>
      </w:r>
      <w:r w:rsidR="00372BF7">
        <w:rPr>
          <w:rFonts w:ascii="黑体" w:hAnsi="黑体" w:hint="eastAsia"/>
        </w:rPr>
        <w:t>网络结构设计</w:t>
      </w:r>
      <w:bookmarkEnd w:id="25"/>
    </w:p>
    <w:p w14:paraId="2BB423A3" w14:textId="1B99A9EB" w:rsidR="00A8383D" w:rsidRPr="006757E9" w:rsidRDefault="00C92280" w:rsidP="00FD010C">
      <w:pPr>
        <w:spacing w:line="288" w:lineRule="auto"/>
        <w:ind w:firstLineChars="200" w:firstLine="480"/>
        <w:rPr>
          <w:rFonts w:asciiTheme="minorEastAsia" w:hAnsiTheme="minorEastAsia"/>
          <w:sz w:val="24"/>
          <w:szCs w:val="24"/>
        </w:rPr>
      </w:pPr>
      <w:r w:rsidRPr="006757E9">
        <w:rPr>
          <w:rFonts w:asciiTheme="minorEastAsia" w:hAnsiTheme="minorEastAsia" w:hint="eastAsia"/>
          <w:sz w:val="24"/>
          <w:szCs w:val="24"/>
        </w:rPr>
        <w:t>由于系统在搭建模型采用是Keras所提供的Sequential模型，这是一个由一系列网络层按顺序构成的</w:t>
      </w:r>
      <w:proofErr w:type="gramStart"/>
      <w:r w:rsidRPr="006757E9">
        <w:rPr>
          <w:rFonts w:asciiTheme="minorEastAsia" w:hAnsiTheme="minorEastAsia" w:hint="eastAsia"/>
          <w:sz w:val="24"/>
          <w:szCs w:val="24"/>
        </w:rPr>
        <w:t>栈</w:t>
      </w:r>
      <w:proofErr w:type="gramEnd"/>
      <w:r w:rsidRPr="006757E9">
        <w:rPr>
          <w:rFonts w:asciiTheme="minorEastAsia" w:hAnsiTheme="minorEastAsia" w:hint="eastAsia"/>
          <w:sz w:val="24"/>
          <w:szCs w:val="24"/>
        </w:rPr>
        <w:t>，所以系统模型搭建的层次是线性的，</w:t>
      </w:r>
      <w:proofErr w:type="gramStart"/>
      <w:r w:rsidRPr="006757E9">
        <w:rPr>
          <w:rFonts w:asciiTheme="minorEastAsia" w:hAnsiTheme="minorEastAsia" w:hint="eastAsia"/>
          <w:sz w:val="24"/>
          <w:szCs w:val="24"/>
        </w:rPr>
        <w:t>无跨层</w:t>
      </w:r>
      <w:proofErr w:type="gramEnd"/>
      <w:r w:rsidRPr="006757E9">
        <w:rPr>
          <w:rFonts w:asciiTheme="minorEastAsia" w:hAnsiTheme="minorEastAsia" w:hint="eastAsia"/>
          <w:sz w:val="24"/>
          <w:szCs w:val="24"/>
        </w:rPr>
        <w:t>链接。模型结构的首层是</w:t>
      </w:r>
      <w:r w:rsidR="00A8383D" w:rsidRPr="006757E9">
        <w:rPr>
          <w:rFonts w:asciiTheme="minorEastAsia" w:hAnsiTheme="minorEastAsia" w:hint="eastAsia"/>
          <w:sz w:val="24"/>
          <w:szCs w:val="24"/>
        </w:rPr>
        <w:t>一维卷积层Conv1D，作用是进行数据的输入以及对数据进行特征的提取，第二层是</w:t>
      </w:r>
      <w:r w:rsidR="00912EDF" w:rsidRPr="006757E9">
        <w:rPr>
          <w:rFonts w:asciiTheme="minorEastAsia" w:hAnsiTheme="minorEastAsia" w:hint="eastAsia"/>
          <w:sz w:val="24"/>
          <w:szCs w:val="24"/>
        </w:rPr>
        <w:t>Dropou层，作用是减少过拟合的现象发生。第三层是GRU层，是整个模型的主要部分，主要是处理</w:t>
      </w:r>
      <w:proofErr w:type="gramStart"/>
      <w:r w:rsidR="00912EDF" w:rsidRPr="006757E9">
        <w:rPr>
          <w:rFonts w:asciiTheme="minorEastAsia" w:hAnsiTheme="minorEastAsia" w:hint="eastAsia"/>
          <w:sz w:val="24"/>
          <w:szCs w:val="24"/>
        </w:rPr>
        <w:t>长环境</w:t>
      </w:r>
      <w:proofErr w:type="gramEnd"/>
      <w:r w:rsidR="00912EDF" w:rsidRPr="006757E9">
        <w:rPr>
          <w:rFonts w:asciiTheme="minorEastAsia" w:hAnsiTheme="minorEastAsia" w:hint="eastAsia"/>
          <w:sz w:val="24"/>
          <w:szCs w:val="24"/>
        </w:rPr>
        <w:t>的特征，然后进行预测。最后一层是全连接层Dense，作用是</w:t>
      </w:r>
      <w:r w:rsidR="00D56BAA">
        <w:rPr>
          <w:rFonts w:asciiTheme="minorEastAsia" w:hAnsiTheme="minorEastAsia" w:hint="eastAsia"/>
          <w:sz w:val="24"/>
          <w:szCs w:val="24"/>
        </w:rPr>
        <w:t>使得</w:t>
      </w:r>
      <w:r w:rsidR="00912EDF" w:rsidRPr="006757E9">
        <w:rPr>
          <w:rFonts w:asciiTheme="minorEastAsia" w:hAnsiTheme="minorEastAsia" w:hint="eastAsia"/>
          <w:sz w:val="24"/>
          <w:szCs w:val="24"/>
        </w:rPr>
        <w:t>输出的</w:t>
      </w:r>
      <w:r w:rsidR="006757E9" w:rsidRPr="006757E9">
        <w:rPr>
          <w:rFonts w:asciiTheme="minorEastAsia" w:hAnsiTheme="minorEastAsia" w:hint="eastAsia"/>
          <w:sz w:val="24"/>
          <w:szCs w:val="24"/>
        </w:rPr>
        <w:t>维度</w:t>
      </w:r>
      <w:r w:rsidR="00FD010C">
        <w:rPr>
          <w:rFonts w:asciiTheme="minorEastAsia" w:hAnsiTheme="minorEastAsia" w:hint="eastAsia"/>
          <w:sz w:val="24"/>
          <w:szCs w:val="24"/>
        </w:rPr>
        <w:t>和目标值的维度相同，</w:t>
      </w:r>
      <w:r w:rsidR="006E16B7">
        <w:rPr>
          <w:rFonts w:asciiTheme="minorEastAsia" w:hAnsiTheme="minorEastAsia" w:hint="eastAsia"/>
          <w:sz w:val="24"/>
          <w:szCs w:val="24"/>
        </w:rPr>
        <w:t>即为1*1</w:t>
      </w:r>
      <w:r w:rsidR="006757E9" w:rsidRPr="006757E9">
        <w:rPr>
          <w:rFonts w:asciiTheme="minorEastAsia" w:hAnsiTheme="minorEastAsia" w:hint="eastAsia"/>
          <w:sz w:val="24"/>
          <w:szCs w:val="24"/>
        </w:rPr>
        <w:t>。</w:t>
      </w:r>
    </w:p>
    <w:p w14:paraId="79A4759C" w14:textId="26FD8FBA" w:rsidR="00D013A7" w:rsidRPr="00B031F9" w:rsidRDefault="00D013A7" w:rsidP="00D013A7">
      <w:pPr>
        <w:pStyle w:val="2"/>
        <w:spacing w:before="100" w:beforeAutospacing="1" w:after="100" w:afterAutospacing="1"/>
        <w:rPr>
          <w:rFonts w:ascii="黑体" w:hAnsi="黑体"/>
        </w:rPr>
      </w:pPr>
      <w:bookmarkStart w:id="26" w:name="_Toc40635931"/>
      <w:r w:rsidRPr="00B031F9">
        <w:rPr>
          <w:rFonts w:ascii="黑体" w:hAnsi="黑体" w:hint="eastAsia"/>
        </w:rPr>
        <w:t>4</w:t>
      </w:r>
      <w:r w:rsidRPr="00B031F9">
        <w:rPr>
          <w:rFonts w:ascii="黑体" w:hAnsi="黑体"/>
        </w:rPr>
        <w:t>.</w:t>
      </w:r>
      <w:r w:rsidR="00C92280">
        <w:rPr>
          <w:rFonts w:ascii="黑体" w:hAnsi="黑体" w:hint="eastAsia"/>
        </w:rPr>
        <w:t>2</w:t>
      </w:r>
      <w:r w:rsidRPr="00B031F9">
        <w:rPr>
          <w:rFonts w:ascii="黑体" w:hAnsi="黑体" w:hint="eastAsia"/>
        </w:rPr>
        <w:t xml:space="preserve"> </w:t>
      </w:r>
      <w:r w:rsidR="00167CE3">
        <w:rPr>
          <w:rFonts w:ascii="黑体" w:hAnsi="黑体"/>
        </w:rPr>
        <w:t xml:space="preserve"> </w:t>
      </w:r>
      <w:r w:rsidR="00372BF7">
        <w:rPr>
          <w:rFonts w:ascii="黑体" w:hAnsi="黑体" w:hint="eastAsia"/>
        </w:rPr>
        <w:t>系统功能模块设计</w:t>
      </w:r>
      <w:bookmarkEnd w:id="26"/>
    </w:p>
    <w:p w14:paraId="3540D1D7" w14:textId="72577033" w:rsidR="00372BF7" w:rsidRDefault="00D013A7" w:rsidP="00372BF7">
      <w:pPr>
        <w:rPr>
          <w:noProof/>
          <w:sz w:val="24"/>
        </w:rPr>
      </w:pPr>
      <w:r w:rsidRPr="00B031F9">
        <w:rPr>
          <w:rFonts w:ascii="黑体" w:hAnsi="黑体"/>
        </w:rPr>
        <w:tab/>
      </w:r>
      <w:r w:rsidR="00705288">
        <w:rPr>
          <w:noProof/>
          <w:sz w:val="24"/>
        </w:rPr>
        <w:drawing>
          <wp:inline distT="0" distB="0" distL="0" distR="0" wp14:anchorId="1F785B4A" wp14:editId="4174CD88">
            <wp:extent cx="5759450" cy="45326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捕获11.PNG"/>
                    <pic:cNvPicPr/>
                  </pic:nvPicPr>
                  <pic:blipFill>
                    <a:blip r:embed="rId17">
                      <a:extLst>
                        <a:ext uri="{28A0092B-C50C-407E-A947-70E740481C1C}">
                          <a14:useLocalDpi xmlns:a14="http://schemas.microsoft.com/office/drawing/2010/main" val="0"/>
                        </a:ext>
                      </a:extLst>
                    </a:blip>
                    <a:stretch>
                      <a:fillRect/>
                    </a:stretch>
                  </pic:blipFill>
                  <pic:spPr>
                    <a:xfrm>
                      <a:off x="0" y="0"/>
                      <a:ext cx="5759450" cy="4532630"/>
                    </a:xfrm>
                    <a:prstGeom prst="rect">
                      <a:avLst/>
                    </a:prstGeom>
                  </pic:spPr>
                </pic:pic>
              </a:graphicData>
            </a:graphic>
          </wp:inline>
        </w:drawing>
      </w:r>
    </w:p>
    <w:p w14:paraId="12BEFBCD" w14:textId="2457E08D" w:rsidR="00372BF7" w:rsidRPr="00372BF7" w:rsidRDefault="00372BF7" w:rsidP="00372BF7">
      <w:pPr>
        <w:pStyle w:val="af1"/>
        <w:spacing w:after="100" w:afterAutospacing="1"/>
        <w:jc w:val="center"/>
        <w:rPr>
          <w:rFonts w:ascii="楷体" w:eastAsia="楷体" w:hAnsi="楷体"/>
          <w:sz w:val="21"/>
          <w:szCs w:val="21"/>
        </w:rPr>
      </w:pPr>
      <w:bookmarkStart w:id="27" w:name="_Toc300521243"/>
      <w:r w:rsidRPr="00372BF7">
        <w:rPr>
          <w:rFonts w:ascii="楷体" w:eastAsia="楷体" w:hAnsi="楷体" w:hint="eastAsia"/>
          <w:sz w:val="21"/>
          <w:szCs w:val="21"/>
        </w:rPr>
        <w:t>图 4-</w:t>
      </w:r>
      <w:r w:rsidR="00FA6355" w:rsidRPr="00372BF7">
        <w:rPr>
          <w:rFonts w:ascii="楷体" w:eastAsia="楷体" w:hAnsi="楷体" w:hint="eastAsia"/>
          <w:sz w:val="21"/>
          <w:szCs w:val="21"/>
        </w:rPr>
        <w:fldChar w:fldCharType="begin"/>
      </w:r>
      <w:r w:rsidRPr="00372BF7">
        <w:rPr>
          <w:rFonts w:ascii="楷体" w:eastAsia="楷体" w:hAnsi="楷体" w:hint="eastAsia"/>
          <w:sz w:val="21"/>
          <w:szCs w:val="21"/>
        </w:rPr>
        <w:instrText xml:space="preserve"> SEQ 图 \* ARABIC \s 1 </w:instrText>
      </w:r>
      <w:r w:rsidR="00FA6355" w:rsidRPr="00372BF7">
        <w:rPr>
          <w:rFonts w:ascii="楷体" w:eastAsia="楷体" w:hAnsi="楷体" w:hint="eastAsia"/>
          <w:sz w:val="21"/>
          <w:szCs w:val="21"/>
        </w:rPr>
        <w:fldChar w:fldCharType="separate"/>
      </w:r>
      <w:r w:rsidR="0079107D">
        <w:rPr>
          <w:rFonts w:ascii="楷体" w:eastAsia="楷体" w:hAnsi="楷体"/>
          <w:noProof/>
          <w:sz w:val="21"/>
          <w:szCs w:val="21"/>
        </w:rPr>
        <w:t>1</w:t>
      </w:r>
      <w:r w:rsidR="00FA6355" w:rsidRPr="00372BF7">
        <w:rPr>
          <w:rFonts w:ascii="楷体" w:eastAsia="楷体" w:hAnsi="楷体" w:hint="eastAsia"/>
          <w:sz w:val="21"/>
          <w:szCs w:val="21"/>
        </w:rPr>
        <w:fldChar w:fldCharType="end"/>
      </w:r>
      <w:r w:rsidRPr="00372BF7">
        <w:rPr>
          <w:rFonts w:ascii="楷体" w:eastAsia="楷体" w:hAnsi="楷体" w:hint="eastAsia"/>
          <w:sz w:val="21"/>
          <w:szCs w:val="21"/>
        </w:rPr>
        <w:t xml:space="preserve"> </w:t>
      </w:r>
      <w:r w:rsidR="004E6EBA">
        <w:rPr>
          <w:rFonts w:ascii="楷体" w:eastAsia="楷体" w:hAnsi="楷体" w:hint="eastAsia"/>
          <w:sz w:val="21"/>
          <w:szCs w:val="21"/>
        </w:rPr>
        <w:t>系统</w:t>
      </w:r>
      <w:r w:rsidRPr="00372BF7">
        <w:rPr>
          <w:rFonts w:ascii="楷体" w:eastAsia="楷体" w:hAnsi="楷体" w:hint="eastAsia"/>
          <w:sz w:val="21"/>
          <w:szCs w:val="21"/>
        </w:rPr>
        <w:t>功能</w:t>
      </w:r>
      <w:bookmarkEnd w:id="27"/>
      <w:r w:rsidRPr="00372BF7">
        <w:rPr>
          <w:rFonts w:ascii="楷体" w:eastAsia="楷体" w:hAnsi="楷体" w:hint="eastAsia"/>
          <w:sz w:val="21"/>
          <w:szCs w:val="21"/>
        </w:rPr>
        <w:t>模块图</w:t>
      </w:r>
    </w:p>
    <w:p w14:paraId="43CEA105" w14:textId="348794CB" w:rsidR="00D013A7" w:rsidRPr="00372BF7" w:rsidRDefault="008D5D4C" w:rsidP="00637BFE">
      <w:pPr>
        <w:pStyle w:val="af4"/>
      </w:pPr>
      <w:r>
        <w:rPr>
          <w:rFonts w:hint="eastAsia"/>
        </w:rPr>
        <w:t>如图所示，该系统主要有三个模块，</w:t>
      </w:r>
      <w:r w:rsidR="004E6EBA">
        <w:rPr>
          <w:rFonts w:hint="eastAsia"/>
        </w:rPr>
        <w:t>第</w:t>
      </w:r>
      <w:r>
        <w:rPr>
          <w:rFonts w:hint="eastAsia"/>
        </w:rPr>
        <w:t>一个是数据获取</w:t>
      </w:r>
      <w:r w:rsidR="004E6EBA">
        <w:rPr>
          <w:rFonts w:hint="eastAsia"/>
        </w:rPr>
        <w:t>与处理</w:t>
      </w:r>
      <w:r>
        <w:rPr>
          <w:rFonts w:hint="eastAsia"/>
        </w:rPr>
        <w:t>模块，</w:t>
      </w:r>
      <w:r w:rsidR="004E6EBA">
        <w:rPr>
          <w:rFonts w:hint="eastAsia"/>
        </w:rPr>
        <w:t>第二</w:t>
      </w:r>
      <w:r>
        <w:rPr>
          <w:rFonts w:hint="eastAsia"/>
        </w:rPr>
        <w:t>个是神经网络模型的</w:t>
      </w:r>
      <w:r w:rsidR="004E6EBA">
        <w:rPr>
          <w:rFonts w:hint="eastAsia"/>
        </w:rPr>
        <w:t>构建与训练模块，第三个是价格预测与策略提供模块。数据获取</w:t>
      </w:r>
      <w:r w:rsidR="00E15084">
        <w:rPr>
          <w:rFonts w:hint="eastAsia"/>
        </w:rPr>
        <w:t>与处理</w:t>
      </w:r>
      <w:r w:rsidR="004E6EBA">
        <w:rPr>
          <w:rFonts w:hint="eastAsia"/>
        </w:rPr>
        <w:t>模块的工作主要是通过调用Tushare平台所提供的一系列的接口来对上市公司的股票代码</w:t>
      </w:r>
      <w:r w:rsidR="004E6EBA">
        <w:rPr>
          <w:rFonts w:hint="eastAsia"/>
        </w:rPr>
        <w:lastRenderedPageBreak/>
        <w:t>获取，然后经过筛选过后便对历史每日的交易信息进行获取，并且计算未来多天</w:t>
      </w:r>
      <w:r w:rsidR="00D56BAA">
        <w:rPr>
          <w:rFonts w:hint="eastAsia"/>
        </w:rPr>
        <w:t>的</w:t>
      </w:r>
      <w:r w:rsidR="004E6EBA">
        <w:rPr>
          <w:rFonts w:hint="eastAsia"/>
        </w:rPr>
        <w:t>收盘价格的均线</w:t>
      </w:r>
      <w:r w:rsidR="00E15084">
        <w:rPr>
          <w:rFonts w:hint="eastAsia"/>
        </w:rPr>
        <w:t>，并对数据进行归一化处理以及训练集和测试集的划分的一系列数据上的操作</w:t>
      </w:r>
      <w:r w:rsidR="004E6EBA">
        <w:rPr>
          <w:rFonts w:hint="eastAsia"/>
        </w:rPr>
        <w:t>。神经网络模型的构建与训练模块的工作是对模型的一个搭建，然后是对模型的训练，在实现此模块的过程中不断地对模型进行调优</w:t>
      </w:r>
      <w:r w:rsidR="00E15084">
        <w:rPr>
          <w:rFonts w:hint="eastAsia"/>
        </w:rPr>
        <w:t>，通过采取不同的模型或策略来优化，或者不断调整参数的设置来优化</w:t>
      </w:r>
      <w:r w:rsidR="004E6EBA">
        <w:rPr>
          <w:rFonts w:hint="eastAsia"/>
        </w:rPr>
        <w:t>。价格预测与策略提供模块的工作主要是利用模型对未来进行价格的预测，以及根据测试集的</w:t>
      </w:r>
      <w:r w:rsidR="00E15084">
        <w:rPr>
          <w:rFonts w:hint="eastAsia"/>
        </w:rPr>
        <w:t>所体现的</w:t>
      </w:r>
      <w:r w:rsidR="004E6EBA">
        <w:rPr>
          <w:rFonts w:hint="eastAsia"/>
        </w:rPr>
        <w:t>一个</w:t>
      </w:r>
      <w:r w:rsidR="00E15084">
        <w:rPr>
          <w:rFonts w:hint="eastAsia"/>
        </w:rPr>
        <w:t>具体的概率分布</w:t>
      </w:r>
      <w:r w:rsidR="00B634A7">
        <w:rPr>
          <w:rFonts w:hint="eastAsia"/>
        </w:rPr>
        <w:t>来给</w:t>
      </w:r>
      <w:r w:rsidR="00E15084">
        <w:rPr>
          <w:rFonts w:hint="eastAsia"/>
        </w:rPr>
        <w:t>单</w:t>
      </w:r>
      <w:r w:rsidR="00B634A7">
        <w:rPr>
          <w:rFonts w:hint="eastAsia"/>
        </w:rPr>
        <w:t>支股票提供一种策略</w:t>
      </w:r>
      <w:r w:rsidR="00E15084">
        <w:rPr>
          <w:rFonts w:hint="eastAsia"/>
        </w:rPr>
        <w:t>作为投资的参考</w:t>
      </w:r>
      <w:r w:rsidR="00B634A7">
        <w:rPr>
          <w:rFonts w:hint="eastAsia"/>
        </w:rPr>
        <w:t>。</w:t>
      </w:r>
    </w:p>
    <w:p w14:paraId="37B27AC5" w14:textId="051D01FC" w:rsidR="008A29CB" w:rsidRDefault="008A29CB" w:rsidP="008A29CB">
      <w:pPr>
        <w:pStyle w:val="2"/>
        <w:spacing w:before="100" w:beforeAutospacing="1" w:after="100" w:afterAutospacing="1"/>
        <w:rPr>
          <w:rFonts w:ascii="黑体" w:hAnsi="黑体"/>
        </w:rPr>
      </w:pPr>
      <w:bookmarkStart w:id="28" w:name="_Toc40635932"/>
      <w:r w:rsidRPr="00B031F9">
        <w:rPr>
          <w:rFonts w:ascii="黑体" w:hAnsi="黑体" w:hint="eastAsia"/>
        </w:rPr>
        <w:t>4</w:t>
      </w:r>
      <w:r w:rsidRPr="00B031F9">
        <w:rPr>
          <w:rFonts w:ascii="黑体" w:hAnsi="黑体"/>
        </w:rPr>
        <w:t>.</w:t>
      </w:r>
      <w:r w:rsidR="00C92280">
        <w:rPr>
          <w:rFonts w:ascii="黑体" w:hAnsi="黑体" w:hint="eastAsia"/>
        </w:rPr>
        <w:t>3</w:t>
      </w:r>
      <w:r w:rsidRPr="00B031F9">
        <w:rPr>
          <w:rFonts w:ascii="黑体" w:hAnsi="黑体"/>
        </w:rPr>
        <w:t xml:space="preserve"> </w:t>
      </w:r>
      <w:r>
        <w:rPr>
          <w:rFonts w:ascii="黑体" w:hAnsi="黑体"/>
        </w:rPr>
        <w:t xml:space="preserve"> </w:t>
      </w:r>
      <w:r>
        <w:rPr>
          <w:rFonts w:ascii="黑体" w:hAnsi="黑体" w:hint="eastAsia"/>
        </w:rPr>
        <w:t>系统的环境</w:t>
      </w:r>
      <w:r w:rsidR="00152195">
        <w:rPr>
          <w:rFonts w:ascii="黑体" w:hAnsi="黑体" w:hint="eastAsia"/>
        </w:rPr>
        <w:t>配置</w:t>
      </w:r>
      <w:bookmarkEnd w:id="28"/>
    </w:p>
    <w:p w14:paraId="4ED0D68A" w14:textId="51CDEF73" w:rsidR="00746210" w:rsidRPr="00DD74AA" w:rsidRDefault="00746210" w:rsidP="00637BFE">
      <w:pPr>
        <w:pStyle w:val="af4"/>
      </w:pPr>
      <w:r w:rsidRPr="00DD74AA">
        <w:rPr>
          <w:rFonts w:hint="eastAsia"/>
        </w:rPr>
        <w:t>操作系统：</w:t>
      </w:r>
      <w:r w:rsidRPr="00DD74AA">
        <w:t>Windows10</w:t>
      </w:r>
      <w:r w:rsidRPr="00DD74AA">
        <w:rPr>
          <w:rFonts w:hint="eastAsia"/>
        </w:rPr>
        <w:t>；</w:t>
      </w:r>
      <w:r w:rsidRPr="00DD74AA">
        <w:t>Python</w:t>
      </w:r>
      <w:r w:rsidRPr="00DD74AA">
        <w:rPr>
          <w:rFonts w:hint="eastAsia"/>
        </w:rPr>
        <w:t>版本：</w:t>
      </w:r>
      <w:r w:rsidRPr="00DD74AA">
        <w:t>3.7</w:t>
      </w:r>
      <w:r w:rsidRPr="00DD74AA">
        <w:rPr>
          <w:rFonts w:hint="eastAsia"/>
        </w:rPr>
        <w:t>；</w:t>
      </w:r>
      <w:r w:rsidRPr="00DD74AA">
        <w:t>Keras</w:t>
      </w:r>
      <w:r w:rsidRPr="00DD74AA">
        <w:rPr>
          <w:rFonts w:hint="eastAsia"/>
        </w:rPr>
        <w:t>版本：；</w:t>
      </w:r>
      <w:r w:rsidRPr="00DD74AA">
        <w:t>Numpy</w:t>
      </w:r>
      <w:r w:rsidRPr="00DD74AA">
        <w:rPr>
          <w:rFonts w:hint="eastAsia"/>
        </w:rPr>
        <w:t>版本：</w:t>
      </w:r>
      <w:r w:rsidRPr="00DD74AA">
        <w:t>1.18.1</w:t>
      </w:r>
      <w:r w:rsidRPr="00DD74AA">
        <w:rPr>
          <w:rFonts w:hint="eastAsia"/>
        </w:rPr>
        <w:t>；</w:t>
      </w:r>
      <w:r w:rsidRPr="00DD74AA">
        <w:t>Pandas</w:t>
      </w:r>
      <w:r w:rsidRPr="00DD74AA">
        <w:rPr>
          <w:rFonts w:hint="eastAsia"/>
        </w:rPr>
        <w:t>版本：</w:t>
      </w:r>
      <w:r w:rsidRPr="00DD74AA">
        <w:t>1.0.1</w:t>
      </w:r>
      <w:r w:rsidRPr="00DD74AA">
        <w:rPr>
          <w:rFonts w:hint="eastAsia"/>
        </w:rPr>
        <w:t>；</w:t>
      </w:r>
      <w:r w:rsidRPr="00DD74AA">
        <w:t>Scikit-learn</w:t>
      </w:r>
      <w:r w:rsidRPr="00DD74AA">
        <w:rPr>
          <w:rFonts w:hint="eastAsia"/>
        </w:rPr>
        <w:t>版本：</w:t>
      </w:r>
      <w:r w:rsidRPr="00DD74AA">
        <w:t>0.23.0</w:t>
      </w:r>
      <w:r w:rsidRPr="00DD74AA">
        <w:rPr>
          <w:rFonts w:hint="eastAsia"/>
        </w:rPr>
        <w:t>；</w:t>
      </w:r>
      <w:r w:rsidRPr="00DD74AA">
        <w:t>Tensorflow</w:t>
      </w:r>
      <w:r w:rsidRPr="00DD74AA">
        <w:rPr>
          <w:rFonts w:hint="eastAsia"/>
        </w:rPr>
        <w:t>版本：</w:t>
      </w:r>
      <w:r w:rsidRPr="00DD74AA">
        <w:t>1.15.0</w:t>
      </w:r>
      <w:r w:rsidRPr="00DD74AA">
        <w:rPr>
          <w:rFonts w:hint="eastAsia"/>
        </w:rPr>
        <w:t>；</w:t>
      </w:r>
      <w:r w:rsidRPr="00DD74AA">
        <w:t>Tushare</w:t>
      </w:r>
      <w:r w:rsidRPr="00DD74AA">
        <w:rPr>
          <w:rFonts w:hint="eastAsia"/>
        </w:rPr>
        <w:t>版本：</w:t>
      </w:r>
      <w:r w:rsidRPr="00DD74AA">
        <w:t>1.2.50</w:t>
      </w:r>
      <w:r w:rsidRPr="00DD74AA">
        <w:rPr>
          <w:rFonts w:hint="eastAsia"/>
        </w:rPr>
        <w:t>；</w:t>
      </w:r>
      <w:r w:rsidR="00DD74AA">
        <w:rPr>
          <w:rFonts w:hint="eastAsia"/>
        </w:rPr>
        <w:t>M</w:t>
      </w:r>
      <w:r w:rsidRPr="00DD74AA">
        <w:t>atplotlib</w:t>
      </w:r>
      <w:r w:rsidRPr="00DD74AA">
        <w:rPr>
          <w:rFonts w:hint="eastAsia"/>
        </w:rPr>
        <w:t>：</w:t>
      </w:r>
      <w:r w:rsidRPr="00DD74AA">
        <w:t>3.1.3</w:t>
      </w:r>
      <w:r w:rsidRPr="00DD74AA">
        <w:rPr>
          <w:rFonts w:hint="eastAsia"/>
        </w:rPr>
        <w:t>。</w:t>
      </w:r>
    </w:p>
    <w:p w14:paraId="44E1E302" w14:textId="77777777" w:rsidR="006757E9" w:rsidRPr="00746210" w:rsidRDefault="006757E9" w:rsidP="006757E9"/>
    <w:p w14:paraId="49F10764" w14:textId="078A52CE" w:rsidR="00372BF7" w:rsidRDefault="00372BF7" w:rsidP="00372BF7">
      <w:pPr>
        <w:pStyle w:val="2"/>
        <w:spacing w:before="100" w:beforeAutospacing="1" w:after="100" w:afterAutospacing="1"/>
        <w:rPr>
          <w:rFonts w:ascii="黑体" w:hAnsi="黑体"/>
        </w:rPr>
      </w:pPr>
      <w:bookmarkStart w:id="29" w:name="_Toc40635933"/>
      <w:r w:rsidRPr="00B031F9">
        <w:rPr>
          <w:rFonts w:ascii="黑体" w:hAnsi="黑体" w:hint="eastAsia"/>
        </w:rPr>
        <w:t>4</w:t>
      </w:r>
      <w:r w:rsidRPr="00B031F9">
        <w:rPr>
          <w:rFonts w:ascii="黑体" w:hAnsi="黑体"/>
        </w:rPr>
        <w:t>.</w:t>
      </w:r>
      <w:r w:rsidR="00746210">
        <w:rPr>
          <w:rFonts w:ascii="黑体" w:hAnsi="黑体" w:hint="eastAsia"/>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29"/>
    </w:p>
    <w:p w14:paraId="5029971C" w14:textId="61CED8B2" w:rsidR="00372BF7" w:rsidRPr="000B11A4" w:rsidRDefault="00746210" w:rsidP="00637BFE">
      <w:pPr>
        <w:pStyle w:val="af4"/>
      </w:pPr>
      <w:r w:rsidRPr="000B11A4">
        <w:rPr>
          <w:rFonts w:hint="eastAsia"/>
        </w:rPr>
        <w:t>本章主要是对系统总体设计的一个介绍，里面包括有对系统模型网络结构的设计的介绍，系统功能模块设计的</w:t>
      </w:r>
      <w:r w:rsidR="00B052BE" w:rsidRPr="000B11A4">
        <w:rPr>
          <w:rFonts w:hint="eastAsia"/>
        </w:rPr>
        <w:t>介绍以及系统的环境配置。工作的主体主要是在</w:t>
      </w:r>
      <w:r w:rsidR="000B11A4" w:rsidRPr="000B11A4">
        <w:rPr>
          <w:rFonts w:hint="eastAsia"/>
        </w:rPr>
        <w:t>模型的设计以及模型的优化上面，需要不断改变网络层的结构来适应预测股票未来价格的场景</w:t>
      </w:r>
      <w:r w:rsidR="007C705F">
        <w:rPr>
          <w:rFonts w:hint="eastAsia"/>
        </w:rPr>
        <w:t>，使得</w:t>
      </w:r>
      <w:r w:rsidR="00C86230">
        <w:rPr>
          <w:rFonts w:hint="eastAsia"/>
        </w:rPr>
        <w:t>预测的误差不断减少</w:t>
      </w:r>
      <w:r w:rsidR="000B11A4" w:rsidRPr="000B11A4">
        <w:rPr>
          <w:rFonts w:hint="eastAsia"/>
        </w:rPr>
        <w:t>，并且对输入输出数据进行格式的编写，在决定网络结构之后，需不断对网络结构里面的参数进行调整来对提升模型的性能和预测的准确度，最后还得根据</w:t>
      </w:r>
      <w:r w:rsidR="00E15084">
        <w:rPr>
          <w:rFonts w:hint="eastAsia"/>
        </w:rPr>
        <w:t>测试集的结果分布和预测的结果</w:t>
      </w:r>
      <w:r w:rsidR="000B11A4" w:rsidRPr="000B11A4">
        <w:rPr>
          <w:rFonts w:hint="eastAsia"/>
        </w:rPr>
        <w:t>来提供策略。虽然系统实现的功能比较单一，但是在实现的时候会出现许多需解决的问题。</w:t>
      </w:r>
    </w:p>
    <w:p w14:paraId="6696F4DF" w14:textId="77777777" w:rsidR="00D013A7" w:rsidRDefault="00D013A7" w:rsidP="00A32C9B">
      <w:pPr>
        <w:jc w:val="left"/>
        <w:rPr>
          <w:rFonts w:asciiTheme="minorEastAsia" w:hAnsiTheme="minorEastAsia"/>
          <w:bCs/>
          <w:sz w:val="24"/>
          <w:szCs w:val="24"/>
        </w:rPr>
      </w:pPr>
    </w:p>
    <w:p w14:paraId="483CF7D6" w14:textId="77777777" w:rsidR="00D013A7" w:rsidRDefault="00D013A7" w:rsidP="00A32C9B">
      <w:pPr>
        <w:jc w:val="left"/>
        <w:rPr>
          <w:rFonts w:asciiTheme="minorEastAsia" w:hAnsiTheme="minorEastAsia"/>
          <w:bCs/>
          <w:sz w:val="24"/>
          <w:szCs w:val="24"/>
        </w:rPr>
        <w:sectPr w:rsidR="00D013A7" w:rsidSect="0075738C">
          <w:pgSz w:w="11906" w:h="16838" w:code="9"/>
          <w:pgMar w:top="1418" w:right="1418" w:bottom="1418" w:left="1418" w:header="851" w:footer="850" w:gutter="0"/>
          <w:cols w:space="425"/>
          <w:docGrid w:linePitch="312"/>
        </w:sectPr>
      </w:pPr>
    </w:p>
    <w:p w14:paraId="65FCAB00" w14:textId="77777777" w:rsidR="00D013A7" w:rsidRPr="002F5879" w:rsidRDefault="00D013A7" w:rsidP="00D013A7">
      <w:pPr>
        <w:pStyle w:val="1"/>
        <w:spacing w:beforeLines="0" w:afterLines="0"/>
      </w:pPr>
      <w:bookmarkStart w:id="30" w:name="_Toc40635934"/>
      <w:r>
        <w:rPr>
          <w:rFonts w:hint="eastAsia"/>
        </w:rPr>
        <w:lastRenderedPageBreak/>
        <w:t>第五章</w:t>
      </w:r>
      <w:r>
        <w:rPr>
          <w:rFonts w:hint="eastAsia"/>
        </w:rPr>
        <w:t xml:space="preserve"> </w:t>
      </w:r>
      <w:r w:rsidR="00167CE3">
        <w:t xml:space="preserve"> </w:t>
      </w:r>
      <w:r w:rsidR="00372BF7">
        <w:rPr>
          <w:rFonts w:hint="eastAsia"/>
        </w:rPr>
        <w:t>系统主要功能模块的详细设计与实现</w:t>
      </w:r>
      <w:bookmarkEnd w:id="30"/>
    </w:p>
    <w:p w14:paraId="29390C2C" w14:textId="0396F904" w:rsidR="00D013A7" w:rsidRDefault="00D013A7" w:rsidP="00D013A7">
      <w:pPr>
        <w:pStyle w:val="2"/>
        <w:rPr>
          <w:rFonts w:ascii="黑体" w:hAnsi="黑体"/>
        </w:rPr>
      </w:pPr>
      <w:bookmarkStart w:id="31" w:name="_Toc40635935"/>
      <w:r w:rsidRPr="00B031F9">
        <w:rPr>
          <w:rFonts w:ascii="黑体" w:hAnsi="黑体" w:hint="eastAsia"/>
        </w:rPr>
        <w:t>5</w:t>
      </w:r>
      <w:r w:rsidRPr="00B031F9">
        <w:rPr>
          <w:rFonts w:ascii="黑体" w:hAnsi="黑体"/>
        </w:rPr>
        <w:t>.</w:t>
      </w:r>
      <w:r w:rsidRPr="00B031F9">
        <w:rPr>
          <w:rFonts w:ascii="黑体" w:hAnsi="黑体" w:hint="eastAsia"/>
        </w:rPr>
        <w:t>1</w:t>
      </w:r>
      <w:r w:rsidR="00167CE3">
        <w:rPr>
          <w:rFonts w:ascii="黑体" w:hAnsi="黑体"/>
        </w:rPr>
        <w:t xml:space="preserve"> </w:t>
      </w:r>
      <w:r w:rsidRPr="00B031F9">
        <w:rPr>
          <w:rFonts w:ascii="黑体" w:hAnsi="黑体" w:hint="eastAsia"/>
        </w:rPr>
        <w:t xml:space="preserve"> </w:t>
      </w:r>
      <w:bookmarkStart w:id="32" w:name="_Hlk40628405"/>
      <w:r w:rsidR="009318CC">
        <w:rPr>
          <w:rFonts w:hint="eastAsia"/>
        </w:rPr>
        <w:t>数据获取与处理</w:t>
      </w:r>
      <w:r w:rsidR="00372BF7">
        <w:rPr>
          <w:rFonts w:ascii="黑体" w:hAnsi="黑体" w:hint="eastAsia"/>
        </w:rPr>
        <w:t>模块</w:t>
      </w:r>
      <w:bookmarkEnd w:id="32"/>
      <w:r w:rsidR="00372BF7">
        <w:rPr>
          <w:rFonts w:ascii="黑体" w:hAnsi="黑体" w:hint="eastAsia"/>
        </w:rPr>
        <w:t>的详细设计与实现</w:t>
      </w:r>
      <w:bookmarkEnd w:id="31"/>
    </w:p>
    <w:p w14:paraId="5400C36D" w14:textId="65859954" w:rsidR="00014AD4" w:rsidRPr="00E15084" w:rsidRDefault="00014AD4" w:rsidP="00014AD4">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对数据的操作主要有两个方面</w:t>
      </w:r>
      <w:r w:rsidRPr="00E15084">
        <w:rPr>
          <w:rFonts w:asciiTheme="minorEastAsia" w:hAnsiTheme="minorEastAsia"/>
          <w:sz w:val="24"/>
          <w:szCs w:val="24"/>
        </w:rPr>
        <w:t>，一是数据的获取，二是数据的处理。</w:t>
      </w:r>
    </w:p>
    <w:p w14:paraId="646B998C" w14:textId="1297CD74" w:rsidR="00A111DA" w:rsidRPr="00E15084" w:rsidRDefault="00014AD4" w:rsidP="007773B8">
      <w:pPr>
        <w:spacing w:line="288" w:lineRule="auto"/>
        <w:ind w:firstLineChars="200" w:firstLine="480"/>
        <w:rPr>
          <w:rFonts w:asciiTheme="minorEastAsia" w:hAnsiTheme="minorEastAsia"/>
          <w:sz w:val="24"/>
          <w:szCs w:val="24"/>
        </w:rPr>
      </w:pPr>
      <w:r w:rsidRPr="00E15084">
        <w:rPr>
          <w:rFonts w:asciiTheme="minorEastAsia" w:hAnsiTheme="minorEastAsia"/>
          <w:sz w:val="24"/>
          <w:szCs w:val="24"/>
        </w:rPr>
        <w:t>对于数据的获取方面，如今</w:t>
      </w:r>
      <w:r w:rsidRPr="00E15084">
        <w:rPr>
          <w:rFonts w:asciiTheme="minorEastAsia" w:hAnsiTheme="minorEastAsia" w:hint="eastAsia"/>
          <w:sz w:val="24"/>
          <w:szCs w:val="24"/>
        </w:rPr>
        <w:t>有着许多财经类网站</w:t>
      </w:r>
      <w:r w:rsidRPr="00E15084">
        <w:rPr>
          <w:rFonts w:asciiTheme="minorEastAsia" w:hAnsiTheme="minorEastAsia"/>
          <w:sz w:val="24"/>
          <w:szCs w:val="24"/>
        </w:rPr>
        <w:t>或者</w:t>
      </w:r>
      <w:r w:rsidRPr="00E15084">
        <w:rPr>
          <w:rFonts w:asciiTheme="minorEastAsia" w:hAnsiTheme="minorEastAsia" w:hint="eastAsia"/>
          <w:sz w:val="24"/>
          <w:szCs w:val="24"/>
        </w:rPr>
        <w:t>行情</w:t>
      </w:r>
      <w:r w:rsidRPr="00E15084">
        <w:rPr>
          <w:rFonts w:asciiTheme="minorEastAsia" w:hAnsiTheme="minorEastAsia"/>
          <w:sz w:val="24"/>
          <w:szCs w:val="24"/>
        </w:rPr>
        <w:t>APP</w:t>
      </w:r>
      <w:r w:rsidRPr="00E15084">
        <w:rPr>
          <w:rFonts w:asciiTheme="minorEastAsia" w:hAnsiTheme="minorEastAsia" w:hint="eastAsia"/>
          <w:sz w:val="24"/>
          <w:szCs w:val="24"/>
        </w:rPr>
        <w:t>，比如同花顺、</w:t>
      </w:r>
      <w:proofErr w:type="gramStart"/>
      <w:r w:rsidRPr="00E15084">
        <w:rPr>
          <w:rFonts w:asciiTheme="minorEastAsia" w:hAnsiTheme="minorEastAsia" w:hint="eastAsia"/>
          <w:sz w:val="24"/>
          <w:szCs w:val="24"/>
        </w:rPr>
        <w:t>腾讯财经</w:t>
      </w:r>
      <w:proofErr w:type="gramEnd"/>
      <w:r w:rsidRPr="00E15084">
        <w:rPr>
          <w:rFonts w:asciiTheme="minorEastAsia" w:hAnsiTheme="minorEastAsia" w:hint="eastAsia"/>
          <w:sz w:val="24"/>
          <w:szCs w:val="24"/>
        </w:rPr>
        <w:t>、东方财富等，这些财经类网站和APP上都有着本文实验所需要的数据</w:t>
      </w:r>
      <w:proofErr w:type="gramStart"/>
      <w:r w:rsidR="00BC7622" w:rsidRPr="00E15084">
        <w:rPr>
          <w:rFonts w:asciiTheme="minorEastAsia" w:hAnsiTheme="minorEastAsia" w:hint="eastAsia"/>
          <w:sz w:val="24"/>
          <w:szCs w:val="24"/>
        </w:rPr>
        <w:t>—</w:t>
      </w:r>
      <w:r w:rsidRPr="00E15084">
        <w:rPr>
          <w:rFonts w:asciiTheme="minorEastAsia" w:hAnsiTheme="minorEastAsia" w:hint="eastAsia"/>
          <w:sz w:val="24"/>
          <w:szCs w:val="24"/>
        </w:rPr>
        <w:t>股票</w:t>
      </w:r>
      <w:proofErr w:type="gramEnd"/>
      <w:r w:rsidRPr="00E15084">
        <w:rPr>
          <w:rFonts w:asciiTheme="minorEastAsia" w:hAnsiTheme="minorEastAsia" w:hint="eastAsia"/>
          <w:sz w:val="24"/>
          <w:szCs w:val="24"/>
        </w:rPr>
        <w:t>及其历史交易数据</w:t>
      </w:r>
      <w:r w:rsidR="00BC7622" w:rsidRPr="00E15084">
        <w:rPr>
          <w:rFonts w:asciiTheme="minorEastAsia" w:hAnsiTheme="minorEastAsia" w:hint="eastAsia"/>
          <w:sz w:val="24"/>
          <w:szCs w:val="24"/>
        </w:rPr>
        <w:t>。但是这些网站和行情软件都只是只用其自有用户图形界面来显示数据并没有提供相应的数据接口来调用。另外，如用使用python进行脚本编写来实现对</w:t>
      </w:r>
      <w:r w:rsidR="00C86230">
        <w:rPr>
          <w:rFonts w:asciiTheme="minorEastAsia" w:hAnsiTheme="minorEastAsia" w:hint="eastAsia"/>
          <w:sz w:val="24"/>
          <w:szCs w:val="24"/>
        </w:rPr>
        <w:t>这些网站上或者APP的</w:t>
      </w:r>
      <w:r w:rsidR="00BC7622" w:rsidRPr="00E15084">
        <w:rPr>
          <w:rFonts w:asciiTheme="minorEastAsia" w:hAnsiTheme="minorEastAsia" w:hint="eastAsia"/>
          <w:sz w:val="24"/>
          <w:szCs w:val="24"/>
        </w:rPr>
        <w:t>数据的爬取，则</w:t>
      </w:r>
      <w:r w:rsidR="00C86230">
        <w:rPr>
          <w:rFonts w:asciiTheme="minorEastAsia" w:hAnsiTheme="minorEastAsia" w:hint="eastAsia"/>
          <w:sz w:val="24"/>
          <w:szCs w:val="24"/>
        </w:rPr>
        <w:t>可能</w:t>
      </w:r>
      <w:r w:rsidR="00BC7622" w:rsidRPr="00E15084">
        <w:rPr>
          <w:rFonts w:asciiTheme="minorEastAsia" w:hAnsiTheme="minorEastAsia" w:hint="eastAsia"/>
          <w:sz w:val="24"/>
          <w:szCs w:val="24"/>
        </w:rPr>
        <w:t>会出现数据缺失</w:t>
      </w:r>
      <w:r w:rsidR="00552741">
        <w:rPr>
          <w:rFonts w:asciiTheme="minorEastAsia" w:hAnsiTheme="minorEastAsia" w:hint="eastAsia"/>
          <w:sz w:val="24"/>
          <w:szCs w:val="24"/>
        </w:rPr>
        <w:t>或者数据不全</w:t>
      </w:r>
      <w:r w:rsidR="00BC7622" w:rsidRPr="00E15084">
        <w:rPr>
          <w:rFonts w:asciiTheme="minorEastAsia" w:hAnsiTheme="minorEastAsia" w:hint="eastAsia"/>
          <w:sz w:val="24"/>
          <w:szCs w:val="24"/>
        </w:rPr>
        <w:t>等现象，使得数据获取来源的不稳定性增加</w:t>
      </w:r>
      <w:r w:rsidR="00552741">
        <w:rPr>
          <w:rFonts w:asciiTheme="minorEastAsia" w:hAnsiTheme="minorEastAsia" w:hint="eastAsia"/>
          <w:sz w:val="24"/>
          <w:szCs w:val="24"/>
        </w:rPr>
        <w:t>和准确性的减少</w:t>
      </w:r>
      <w:r w:rsidR="00BC7622" w:rsidRPr="00E15084">
        <w:rPr>
          <w:rFonts w:asciiTheme="minorEastAsia" w:hAnsiTheme="minorEastAsia" w:hint="eastAsia"/>
          <w:sz w:val="24"/>
          <w:szCs w:val="24"/>
        </w:rPr>
        <w:t>。所以本文使用了一个专门为量化投资者提供数据的优秀的免费的平台—Tushare，从这个平台上获取的数据比较齐全，</w:t>
      </w:r>
      <w:r w:rsidR="00C86230">
        <w:rPr>
          <w:rFonts w:asciiTheme="minorEastAsia" w:hAnsiTheme="minorEastAsia" w:hint="eastAsia"/>
          <w:sz w:val="24"/>
          <w:szCs w:val="24"/>
        </w:rPr>
        <w:t>提供的不仅有股票的历史交易数据，还有公司的财务等信息，</w:t>
      </w:r>
      <w:r w:rsidR="00BC7622" w:rsidRPr="00E15084">
        <w:rPr>
          <w:rFonts w:asciiTheme="minorEastAsia" w:hAnsiTheme="minorEastAsia" w:hint="eastAsia"/>
          <w:sz w:val="24"/>
          <w:szCs w:val="24"/>
        </w:rPr>
        <w:t>而且最重要的一点是因为这平台只提供数据的接口</w:t>
      </w:r>
      <w:r w:rsidR="00C86230">
        <w:rPr>
          <w:rFonts w:asciiTheme="minorEastAsia" w:hAnsiTheme="minorEastAsia" w:hint="eastAsia"/>
          <w:sz w:val="24"/>
          <w:szCs w:val="24"/>
        </w:rPr>
        <w:t>，并没有自己的用户图形界面</w:t>
      </w:r>
      <w:r w:rsidR="00BC7622" w:rsidRPr="00E15084">
        <w:rPr>
          <w:rFonts w:asciiTheme="minorEastAsia" w:hAnsiTheme="minorEastAsia" w:hint="eastAsia"/>
          <w:sz w:val="24"/>
          <w:szCs w:val="24"/>
        </w:rPr>
        <w:t>，使得数据获取的稳定性比较大</w:t>
      </w:r>
      <w:r w:rsidR="007773B8" w:rsidRPr="00E15084">
        <w:rPr>
          <w:rFonts w:asciiTheme="minorEastAsia" w:hAnsiTheme="minorEastAsia" w:hint="eastAsia"/>
          <w:sz w:val="24"/>
          <w:szCs w:val="24"/>
        </w:rPr>
        <w:t>，速度快。在使用数据接口之前，必须先获取用户独有的token，因为token是</w:t>
      </w:r>
      <w:r w:rsidR="00C86230">
        <w:rPr>
          <w:rFonts w:asciiTheme="minorEastAsia" w:hAnsiTheme="minorEastAsia" w:hint="eastAsia"/>
          <w:sz w:val="24"/>
          <w:szCs w:val="24"/>
        </w:rPr>
        <w:t>用于用户权限的识别，</w:t>
      </w:r>
      <w:r w:rsidR="007773B8" w:rsidRPr="00E15084">
        <w:rPr>
          <w:rFonts w:asciiTheme="minorEastAsia" w:hAnsiTheme="minorEastAsia" w:hint="eastAsia"/>
          <w:sz w:val="24"/>
          <w:szCs w:val="24"/>
        </w:rPr>
        <w:t>调取数据的</w:t>
      </w:r>
      <w:r w:rsidR="00C86230">
        <w:rPr>
          <w:rFonts w:asciiTheme="minorEastAsia" w:hAnsiTheme="minorEastAsia" w:hint="eastAsia"/>
          <w:sz w:val="24"/>
          <w:szCs w:val="24"/>
        </w:rPr>
        <w:t>时候必须带有自己的token</w:t>
      </w:r>
      <w:r w:rsidR="007773B8" w:rsidRPr="00E15084">
        <w:rPr>
          <w:rFonts w:asciiTheme="minorEastAsia" w:hAnsiTheme="minorEastAsia" w:hint="eastAsia"/>
          <w:sz w:val="24"/>
          <w:szCs w:val="24"/>
        </w:rPr>
        <w:t>。然后使用</w:t>
      </w:r>
      <w:r w:rsidR="00A111DA" w:rsidRPr="00E15084">
        <w:rPr>
          <w:rFonts w:asciiTheme="minorEastAsia" w:hAnsiTheme="minorEastAsia" w:hint="eastAsia"/>
          <w:sz w:val="24"/>
          <w:szCs w:val="24"/>
        </w:rPr>
        <w:t>pro_</w:t>
      </w:r>
      <w:r w:rsidR="00A111DA" w:rsidRPr="00E15084">
        <w:rPr>
          <w:rFonts w:asciiTheme="minorEastAsia" w:hAnsiTheme="minorEastAsia"/>
          <w:sz w:val="24"/>
          <w:szCs w:val="24"/>
        </w:rPr>
        <w:t>api()</w:t>
      </w:r>
      <w:r w:rsidR="007773B8" w:rsidRPr="00E15084">
        <w:rPr>
          <w:rFonts w:asciiTheme="minorEastAsia" w:hAnsiTheme="minorEastAsia" w:hint="eastAsia"/>
          <w:sz w:val="24"/>
          <w:szCs w:val="24"/>
        </w:rPr>
        <w:t>函数来</w:t>
      </w:r>
      <w:r w:rsidR="00A111DA" w:rsidRPr="00E15084">
        <w:rPr>
          <w:rFonts w:asciiTheme="minorEastAsia" w:hAnsiTheme="minorEastAsia" w:hint="eastAsia"/>
          <w:sz w:val="24"/>
          <w:szCs w:val="24"/>
        </w:rPr>
        <w:t>获取一个DataApi对象，然后就可以通过调用对象里面的函数来获取数据。首先需要获取的是上市股票代码和公司简单信息的一个列表，调用的是对象里面的stock</w:t>
      </w:r>
      <w:r w:rsidR="00A111DA" w:rsidRPr="00E15084">
        <w:rPr>
          <w:rFonts w:asciiTheme="minorEastAsia" w:hAnsiTheme="minorEastAsia"/>
          <w:sz w:val="24"/>
          <w:szCs w:val="24"/>
        </w:rPr>
        <w:t>_basic()</w:t>
      </w:r>
      <w:r w:rsidR="00A111DA" w:rsidRPr="00E15084">
        <w:rPr>
          <w:rFonts w:asciiTheme="minorEastAsia" w:hAnsiTheme="minorEastAsia" w:hint="eastAsia"/>
          <w:sz w:val="24"/>
          <w:szCs w:val="24"/>
        </w:rPr>
        <w:t>函数，返回的是股票代码，名称和上市时间等其他的信息</w:t>
      </w:r>
      <w:r w:rsidR="00E941ED" w:rsidRPr="00E15084">
        <w:rPr>
          <w:rFonts w:asciiTheme="minorEastAsia" w:hAnsiTheme="minorEastAsia" w:hint="eastAsia"/>
          <w:sz w:val="24"/>
          <w:szCs w:val="24"/>
        </w:rPr>
        <w:t>，</w:t>
      </w:r>
      <w:r w:rsidR="00C86230">
        <w:rPr>
          <w:rFonts w:asciiTheme="minorEastAsia" w:hAnsiTheme="minorEastAsia" w:hint="eastAsia"/>
          <w:sz w:val="24"/>
          <w:szCs w:val="24"/>
        </w:rPr>
        <w:t>获取之后的</w:t>
      </w:r>
      <w:r w:rsidR="00E941ED" w:rsidRPr="00E15084">
        <w:rPr>
          <w:rFonts w:asciiTheme="minorEastAsia" w:hAnsiTheme="minorEastAsia" w:hint="eastAsia"/>
          <w:sz w:val="24"/>
          <w:szCs w:val="24"/>
        </w:rPr>
        <w:t>这些信息都以CSV格式进行保存</w:t>
      </w:r>
      <w:r w:rsidR="00A111DA" w:rsidRPr="00E15084">
        <w:rPr>
          <w:rFonts w:asciiTheme="minorEastAsia" w:hAnsiTheme="minorEastAsia" w:hint="eastAsia"/>
          <w:sz w:val="24"/>
          <w:szCs w:val="24"/>
        </w:rPr>
        <w:t>。</w:t>
      </w:r>
    </w:p>
    <w:p w14:paraId="564A03D0" w14:textId="4447B321" w:rsidR="007773B8" w:rsidRPr="00E15084" w:rsidRDefault="00A111DA" w:rsidP="007773B8">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然后需要获取的是单只股票的历史交易信息，这里是通过对象中daily</w:t>
      </w:r>
      <w:r w:rsidRPr="00E15084">
        <w:rPr>
          <w:rFonts w:asciiTheme="minorEastAsia" w:hAnsiTheme="minorEastAsia"/>
          <w:sz w:val="24"/>
          <w:szCs w:val="24"/>
        </w:rPr>
        <w:t>()</w:t>
      </w:r>
      <w:r w:rsidRPr="00E15084">
        <w:rPr>
          <w:rFonts w:asciiTheme="minorEastAsia" w:hAnsiTheme="minorEastAsia" w:hint="eastAsia"/>
          <w:sz w:val="24"/>
          <w:szCs w:val="24"/>
        </w:rPr>
        <w:t>和</w:t>
      </w:r>
      <w:r w:rsidRPr="00E15084">
        <w:rPr>
          <w:rFonts w:asciiTheme="minorEastAsia" w:hAnsiTheme="minorEastAsia"/>
          <w:sz w:val="24"/>
          <w:szCs w:val="24"/>
        </w:rPr>
        <w:t>daily_basic()</w:t>
      </w:r>
      <w:r w:rsidRPr="00E15084">
        <w:rPr>
          <w:rFonts w:asciiTheme="minorEastAsia" w:hAnsiTheme="minorEastAsia" w:hint="eastAsia"/>
          <w:sz w:val="24"/>
          <w:szCs w:val="24"/>
        </w:rPr>
        <w:t>这两个函数，第一个函数获取的是股票的开盘收盘价、最高最低价，第二个函数主要获取的是股票的换手率、量比、市盈率等信息</w:t>
      </w:r>
      <w:r w:rsidR="00E941ED" w:rsidRPr="00E15084">
        <w:rPr>
          <w:rFonts w:asciiTheme="minorEastAsia" w:hAnsiTheme="minorEastAsia" w:hint="eastAsia"/>
          <w:sz w:val="24"/>
          <w:szCs w:val="24"/>
        </w:rPr>
        <w:t>，</w:t>
      </w:r>
      <w:r w:rsidR="00055E43">
        <w:rPr>
          <w:rFonts w:asciiTheme="minorEastAsia" w:hAnsiTheme="minorEastAsia" w:hint="eastAsia"/>
          <w:sz w:val="24"/>
          <w:szCs w:val="24"/>
        </w:rPr>
        <w:t>但是两个函数所获取的数据中，日期和每日收盘价都有，所以这里会把两个函数中所获取的数据中存在重复的数据进行删除。</w:t>
      </w:r>
      <w:r w:rsidR="00E941ED" w:rsidRPr="00E15084">
        <w:rPr>
          <w:rFonts w:asciiTheme="minorEastAsia" w:hAnsiTheme="minorEastAsia" w:hint="eastAsia"/>
          <w:sz w:val="24"/>
          <w:szCs w:val="24"/>
        </w:rPr>
        <w:t>这里提供了自动获取多支股票和获取指定股票的接口</w:t>
      </w:r>
      <w:r w:rsidR="00C15BEB" w:rsidRPr="00E15084">
        <w:rPr>
          <w:rFonts w:asciiTheme="minorEastAsia" w:hAnsiTheme="minorEastAsia" w:hint="eastAsia"/>
          <w:sz w:val="24"/>
          <w:szCs w:val="24"/>
        </w:rPr>
        <w:t>，自动获取是按照以保存下的股票列表中的顺序</w:t>
      </w:r>
      <w:r w:rsidR="00055E43">
        <w:rPr>
          <w:rFonts w:asciiTheme="minorEastAsia" w:hAnsiTheme="minorEastAsia" w:hint="eastAsia"/>
          <w:sz w:val="24"/>
          <w:szCs w:val="24"/>
        </w:rPr>
        <w:t>并且获取的每一只股票的上市日期都在设定好的日期之前</w:t>
      </w:r>
      <w:r w:rsidR="00C15BEB" w:rsidRPr="00E15084">
        <w:rPr>
          <w:rFonts w:asciiTheme="minorEastAsia" w:hAnsiTheme="minorEastAsia" w:hint="eastAsia"/>
          <w:sz w:val="24"/>
          <w:szCs w:val="24"/>
        </w:rPr>
        <w:t>来对数据进行获取，并且可以选择一次性获取股票的个数，所获取的历史交易数据都会按照一支股票一个C</w:t>
      </w:r>
      <w:r w:rsidR="001A1AF7" w:rsidRPr="00E15084">
        <w:rPr>
          <w:rFonts w:asciiTheme="minorEastAsia" w:hAnsiTheme="minorEastAsia" w:hint="eastAsia"/>
          <w:sz w:val="24"/>
          <w:szCs w:val="24"/>
        </w:rPr>
        <w:t>SV</w:t>
      </w:r>
      <w:r w:rsidR="00C15BEB" w:rsidRPr="00E15084">
        <w:rPr>
          <w:rFonts w:asciiTheme="minorEastAsia" w:hAnsiTheme="minorEastAsia" w:hint="eastAsia"/>
          <w:sz w:val="24"/>
          <w:szCs w:val="24"/>
        </w:rPr>
        <w:t>文件来储存</w:t>
      </w:r>
      <w:r w:rsidR="009C60F9" w:rsidRPr="00E15084">
        <w:rPr>
          <w:rFonts w:asciiTheme="minorEastAsia" w:hAnsiTheme="minorEastAsia" w:hint="eastAsia"/>
          <w:sz w:val="24"/>
          <w:szCs w:val="24"/>
        </w:rPr>
        <w:t>。</w:t>
      </w:r>
    </w:p>
    <w:p w14:paraId="6F0FC181" w14:textId="2C8A973C" w:rsidR="00E941ED" w:rsidRPr="009460CE" w:rsidRDefault="009C60F9" w:rsidP="009460CE">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对于数据处理方面，这里也把数据处理分为两个部分，一是对股票数据的简单处理，二是股票的历史交易数据的预处理。对股票数据进行简单处理是在数据获取完的过程中进行处理，在获取</w:t>
      </w:r>
      <w:proofErr w:type="gramStart"/>
      <w:r w:rsidRPr="00E15084">
        <w:rPr>
          <w:rFonts w:asciiTheme="minorEastAsia" w:hAnsiTheme="minorEastAsia" w:hint="eastAsia"/>
          <w:sz w:val="24"/>
          <w:szCs w:val="24"/>
        </w:rPr>
        <w:t>完上市</w:t>
      </w:r>
      <w:proofErr w:type="gramEnd"/>
      <w:r w:rsidRPr="00E15084">
        <w:rPr>
          <w:rFonts w:asciiTheme="minorEastAsia" w:hAnsiTheme="minorEastAsia" w:hint="eastAsia"/>
          <w:sz w:val="24"/>
          <w:szCs w:val="24"/>
        </w:rPr>
        <w:t>公司股票的列表之后</w:t>
      </w:r>
      <w:r w:rsidR="00E941ED" w:rsidRPr="00E15084">
        <w:rPr>
          <w:rFonts w:asciiTheme="minorEastAsia" w:hAnsiTheme="minorEastAsia" w:hint="eastAsia"/>
          <w:sz w:val="24"/>
          <w:szCs w:val="24"/>
        </w:rPr>
        <w:t>，会对股票进行筛选，筛选的条件是在2017年之前上市的（这里的时间是可以修改的），这样就可以保证后期要来训练的数据比较充足。在获取完单只股票的历史数据的时候，因为使用的是两个接口，这两个接口中所返回的数据其有重复的，也有一些无关的或者有缺失的，所以就取两个接口返回数据的并集，并去掉一些无关或缺失</w:t>
      </w:r>
      <w:r w:rsidR="00055E43">
        <w:rPr>
          <w:rFonts w:asciiTheme="minorEastAsia" w:hAnsiTheme="minorEastAsia" w:hint="eastAsia"/>
          <w:sz w:val="24"/>
          <w:szCs w:val="24"/>
        </w:rPr>
        <w:t>数据比较多的</w:t>
      </w:r>
      <w:r w:rsidR="00E941ED" w:rsidRPr="00E15084">
        <w:rPr>
          <w:rFonts w:asciiTheme="minorEastAsia" w:hAnsiTheme="minorEastAsia" w:hint="eastAsia"/>
          <w:sz w:val="24"/>
          <w:szCs w:val="24"/>
        </w:rPr>
        <w:t>因素。</w:t>
      </w:r>
    </w:p>
    <w:p w14:paraId="00F36292" w14:textId="2A9E7860" w:rsidR="00E941ED" w:rsidRPr="00E15084" w:rsidRDefault="00E941ED" w:rsidP="009C60F9">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接下来的就是对股票的历史交易数据进行预处理，</w:t>
      </w:r>
      <w:r w:rsidR="00510E88" w:rsidRPr="00E15084">
        <w:rPr>
          <w:rFonts w:asciiTheme="minorEastAsia" w:hAnsiTheme="minorEastAsia" w:hint="eastAsia"/>
          <w:sz w:val="24"/>
          <w:szCs w:val="24"/>
        </w:rPr>
        <w:t>目的是把数据处理成适合神经网络模型训练、测试和预测的格式。</w:t>
      </w:r>
      <w:r w:rsidR="003071A6" w:rsidRPr="00E15084">
        <w:rPr>
          <w:rFonts w:asciiTheme="minorEastAsia" w:hAnsiTheme="minorEastAsia" w:hint="eastAsia"/>
          <w:sz w:val="24"/>
          <w:szCs w:val="24"/>
        </w:rPr>
        <w:t>首先在对数据进行读取完之后，由于股票在其上市时</w:t>
      </w:r>
      <w:r w:rsidR="003071A6" w:rsidRPr="00E15084">
        <w:rPr>
          <w:rFonts w:asciiTheme="minorEastAsia" w:hAnsiTheme="minorEastAsia" w:hint="eastAsia"/>
          <w:sz w:val="24"/>
          <w:szCs w:val="24"/>
        </w:rPr>
        <w:lastRenderedPageBreak/>
        <w:t>期有可能会</w:t>
      </w:r>
      <w:r w:rsidR="00171F03">
        <w:rPr>
          <w:rFonts w:asciiTheme="minorEastAsia" w:hAnsiTheme="minorEastAsia" w:hint="eastAsia"/>
          <w:sz w:val="24"/>
          <w:szCs w:val="24"/>
        </w:rPr>
        <w:t>被</w:t>
      </w:r>
      <w:r w:rsidR="003071A6" w:rsidRPr="00E15084">
        <w:rPr>
          <w:rFonts w:asciiTheme="minorEastAsia" w:hAnsiTheme="minorEastAsia" w:hint="eastAsia"/>
          <w:sz w:val="24"/>
          <w:szCs w:val="24"/>
        </w:rPr>
        <w:t>停牌，并且有可能亏损导致市盈率为空时，股票的数据就会有所缺失，为nan，但是神经网络不允许有这么一些nan数据的输入，</w:t>
      </w:r>
      <w:r w:rsidR="00171F03">
        <w:rPr>
          <w:rFonts w:asciiTheme="minorEastAsia" w:hAnsiTheme="minorEastAsia" w:hint="eastAsia"/>
          <w:sz w:val="24"/>
          <w:szCs w:val="24"/>
        </w:rPr>
        <w:t>因为一旦神经网络中有nan数据的数据输入，神经网路中的算法就无法实现，从而导致损失率也就变为一个nan值，</w:t>
      </w:r>
      <w:r w:rsidR="003071A6" w:rsidRPr="00E15084">
        <w:rPr>
          <w:rFonts w:asciiTheme="minorEastAsia" w:hAnsiTheme="minorEastAsia" w:hint="eastAsia"/>
          <w:sz w:val="24"/>
          <w:szCs w:val="24"/>
        </w:rPr>
        <w:t>所以本文采取的办法是，把停牌当天的数据进行删除，</w:t>
      </w:r>
      <w:r w:rsidR="00171F03">
        <w:rPr>
          <w:rFonts w:asciiTheme="minorEastAsia" w:hAnsiTheme="minorEastAsia" w:hint="eastAsia"/>
          <w:sz w:val="24"/>
          <w:szCs w:val="24"/>
        </w:rPr>
        <w:t>因为当天没有产生任何数据，</w:t>
      </w:r>
      <w:r w:rsidR="003071A6" w:rsidRPr="00E15084">
        <w:rPr>
          <w:rFonts w:asciiTheme="minorEastAsia" w:hAnsiTheme="minorEastAsia" w:hint="eastAsia"/>
          <w:sz w:val="24"/>
          <w:szCs w:val="24"/>
        </w:rPr>
        <w:t>然后对于亏损当天的数据，把市盈率设为1e-6，即接近于0</w:t>
      </w:r>
      <w:r w:rsidR="00171F03">
        <w:rPr>
          <w:rFonts w:asciiTheme="minorEastAsia" w:hAnsiTheme="minorEastAsia" w:hint="eastAsia"/>
          <w:sz w:val="24"/>
          <w:szCs w:val="24"/>
        </w:rPr>
        <w:t>，来表明市盈率为0或者亏损状态</w:t>
      </w:r>
      <w:r w:rsidR="003071A6" w:rsidRPr="00E15084">
        <w:rPr>
          <w:rFonts w:asciiTheme="minorEastAsia" w:hAnsiTheme="minorEastAsia" w:hint="eastAsia"/>
          <w:sz w:val="24"/>
          <w:szCs w:val="24"/>
        </w:rPr>
        <w:t>。然后</w:t>
      </w:r>
      <w:r w:rsidR="00C32885" w:rsidRPr="00E15084">
        <w:rPr>
          <w:rFonts w:asciiTheme="minorEastAsia" w:hAnsiTheme="minorEastAsia" w:hint="eastAsia"/>
          <w:sz w:val="24"/>
          <w:szCs w:val="24"/>
        </w:rPr>
        <w:t>因为本文实现的目标是对未来多天的平均收盘价进行预测，但是</w:t>
      </w:r>
      <w:r w:rsidR="00510E88" w:rsidRPr="00E15084">
        <w:rPr>
          <w:rFonts w:asciiTheme="minorEastAsia" w:hAnsiTheme="minorEastAsia" w:hint="eastAsia"/>
          <w:sz w:val="24"/>
          <w:szCs w:val="24"/>
        </w:rPr>
        <w:t>通过接口所获取的数据并没有这个数据，所以从文件中加数据之后的第一步工作是来对历史的收盘价格进行计算，计算的原则是在设定目标后（即是预测未来</w:t>
      </w:r>
      <w:r w:rsidR="001A1AF7" w:rsidRPr="00E15084">
        <w:rPr>
          <w:rFonts w:asciiTheme="minorEastAsia" w:hAnsiTheme="minorEastAsia" w:hint="eastAsia"/>
          <w:sz w:val="24"/>
          <w:szCs w:val="24"/>
        </w:rPr>
        <w:t>K</w:t>
      </w:r>
      <w:r w:rsidR="00510E88" w:rsidRPr="00E15084">
        <w:rPr>
          <w:rFonts w:asciiTheme="minorEastAsia" w:hAnsiTheme="minorEastAsia" w:hint="eastAsia"/>
          <w:sz w:val="24"/>
          <w:szCs w:val="24"/>
        </w:rPr>
        <w:t>天的均价），把</w:t>
      </w:r>
      <w:r w:rsidR="001A1AF7" w:rsidRPr="00E15084">
        <w:rPr>
          <w:rFonts w:asciiTheme="minorEastAsia" w:hAnsiTheme="minorEastAsia" w:hint="eastAsia"/>
          <w:sz w:val="24"/>
          <w:szCs w:val="24"/>
        </w:rPr>
        <w:t>未来K的所有收盘价格进行加总，在除以K便可得到每一天所对应的目标值。</w:t>
      </w:r>
    </w:p>
    <w:p w14:paraId="3148418F" w14:textId="3FAE1AB0" w:rsidR="00DC5E7B" w:rsidRPr="00E15084" w:rsidRDefault="001A1AF7" w:rsidP="00B414BF">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在得到输入输出数据之后，会发现股票的价格会在某一个时刻达到</w:t>
      </w:r>
      <w:r w:rsidR="00F66C6F" w:rsidRPr="00E15084">
        <w:rPr>
          <w:rFonts w:asciiTheme="minorEastAsia" w:hAnsiTheme="minorEastAsia" w:hint="eastAsia"/>
          <w:sz w:val="24"/>
          <w:szCs w:val="24"/>
        </w:rPr>
        <w:t>十分高或十分低的点，</w:t>
      </w:r>
      <w:r w:rsidR="007F6B39" w:rsidRPr="00E15084">
        <w:rPr>
          <w:rFonts w:asciiTheme="minorEastAsia" w:hAnsiTheme="minorEastAsia" w:hint="eastAsia"/>
          <w:sz w:val="24"/>
          <w:szCs w:val="24"/>
        </w:rPr>
        <w:t>这可能是因为在那个时间点发生了一些重大事件，例如08年的金融危机、20年的新冠病毒疫情，这种就使得数据中会存在奇异样本，奇异样本可能会导致</w:t>
      </w:r>
      <w:r w:rsidR="00DC5E7B" w:rsidRPr="00E15084">
        <w:rPr>
          <w:rFonts w:asciiTheme="minorEastAsia" w:hAnsiTheme="minorEastAsia" w:hint="eastAsia"/>
          <w:sz w:val="24"/>
          <w:szCs w:val="24"/>
        </w:rPr>
        <w:t>网络的训练时间增加，并可能引起网络无法收敛。于是系统就对所有的数据进行最大最小值归一化（</w:t>
      </w:r>
      <w:r w:rsidR="00DC5E7B" w:rsidRPr="00E15084">
        <w:rPr>
          <w:rFonts w:asciiTheme="minorEastAsia" w:hAnsiTheme="minorEastAsia"/>
          <w:sz w:val="24"/>
        </w:rPr>
        <w:t>Min Max normalization</w:t>
      </w:r>
      <w:r w:rsidR="00DC5E7B" w:rsidRPr="00E15084">
        <w:rPr>
          <w:rFonts w:asciiTheme="minorEastAsia" w:hAnsiTheme="minorEastAsia" w:hint="eastAsia"/>
          <w:sz w:val="24"/>
          <w:szCs w:val="24"/>
        </w:rPr>
        <w:t>）</w:t>
      </w:r>
      <w:r w:rsidR="00B414BF" w:rsidRPr="00E15084">
        <w:rPr>
          <w:rFonts w:asciiTheme="minorEastAsia" w:hAnsiTheme="minorEastAsia" w:hint="eastAsia"/>
          <w:sz w:val="24"/>
          <w:szCs w:val="24"/>
        </w:rPr>
        <w:t>，与其同时，对数据进行归一化处理还可以使得模型的</w:t>
      </w:r>
      <w:r w:rsidR="00C84293" w:rsidRPr="00E15084">
        <w:rPr>
          <w:rFonts w:asciiTheme="minorEastAsia" w:hAnsiTheme="minorEastAsia" w:hint="eastAsia"/>
          <w:sz w:val="24"/>
          <w:szCs w:val="24"/>
        </w:rPr>
        <w:t>收敛速度会加快并且对模型的精度有一定的提升</w:t>
      </w:r>
      <w:r w:rsidR="00B414BF" w:rsidRPr="00E15084">
        <w:rPr>
          <w:rFonts w:asciiTheme="minorEastAsia" w:hAnsiTheme="minorEastAsia" w:hint="eastAsia"/>
          <w:sz w:val="24"/>
          <w:szCs w:val="24"/>
        </w:rPr>
        <w:t>，原理如下：</w:t>
      </w:r>
    </w:p>
    <w:p w14:paraId="3AD8B68D" w14:textId="4E1642C4" w:rsidR="00C84293" w:rsidRPr="00E15084" w:rsidRDefault="00931CA5" w:rsidP="00C84293">
      <w:pPr>
        <w:spacing w:line="288" w:lineRule="auto"/>
        <w:ind w:firstLineChars="200" w:firstLine="480"/>
        <w:rPr>
          <w:rFonts w:asciiTheme="minorEastAsia" w:hAnsiTheme="minorEastAsia"/>
          <w:sz w:val="24"/>
        </w:rPr>
      </w:pPr>
      <m:oMathPara>
        <m:oMath>
          <m:sSup>
            <m:sSupPr>
              <m:ctrlPr>
                <w:rPr>
                  <w:rFonts w:ascii="Cambria Math" w:hAnsi="Cambria Math"/>
                  <w:sz w:val="24"/>
                </w:rPr>
              </m:ctrlPr>
            </m:sSupPr>
            <m:e>
              <m:r>
                <m:rPr>
                  <m:sty m:val="p"/>
                </m:rPr>
                <w:rPr>
                  <w:rFonts w:ascii="Cambria Math" w:hAnsi="Cambria Math"/>
                  <w:sz w:val="24"/>
                </w:rPr>
                <m:t>X</m:t>
              </m:r>
              <m:ctrlPr>
                <w:rPr>
                  <w:rFonts w:ascii="Cambria Math" w:hAnsi="Cambria Math" w:hint="eastAsia"/>
                  <w:sz w:val="24"/>
                </w:rPr>
              </m:ctrlPr>
            </m:e>
            <m:sup>
              <m:r>
                <m:rPr>
                  <m:sty m:val="p"/>
                </m:rPr>
                <w:rPr>
                  <w:rFonts w:ascii="Cambria Math" w:hAnsi="Cambria Math"/>
                  <w:sz w:val="24"/>
                </w:rPr>
                <m:t>'</m:t>
              </m:r>
            </m:sup>
          </m:sSup>
          <m:r>
            <m:rPr>
              <m:sty m:val="p"/>
            </m:rPr>
            <w:rPr>
              <w:rFonts w:ascii="Cambria Math" w:hAnsi="Cambria Math"/>
              <w:sz w:val="24"/>
            </w:rPr>
            <m:t>=</m:t>
          </m:r>
          <m:f>
            <m:fPr>
              <m:ctrlPr>
                <w:rPr>
                  <w:rFonts w:ascii="Cambria Math" w:hAnsi="Cambria Math"/>
                  <w:sz w:val="24"/>
                </w:rPr>
              </m:ctrlPr>
            </m:fPr>
            <m:num>
              <m:r>
                <w:rPr>
                  <w:rFonts w:ascii="Cambria Math" w:hAnsi="Cambria Math"/>
                  <w:sz w:val="24"/>
                </w:rPr>
                <m:t>x</m:t>
              </m:r>
              <m:r>
                <m:rPr>
                  <m:sty m:val="p"/>
                </m:rPr>
                <w:rPr>
                  <w:rFonts w:ascii="Cambria Math" w:hAnsi="Cambria Math"/>
                  <w:sz w:val="24"/>
                </w:rPr>
                <m:t>-</m:t>
              </m:r>
              <m:sSub>
                <m:sSubPr>
                  <m:ctrlPr>
                    <w:rPr>
                      <w:rFonts w:ascii="Cambria Math" w:hAnsi="Cambria Math"/>
                      <w:i/>
                      <w:sz w:val="24"/>
                    </w:rPr>
                  </m:ctrlPr>
                </m:sSubPr>
                <m:e>
                  <m:r>
                    <w:rPr>
                      <w:rFonts w:ascii="Cambria Math" w:hAnsi="Cambria Math" w:hint="eastAsia"/>
                      <w:sz w:val="24"/>
                    </w:rPr>
                    <m:t>x</m:t>
                  </m:r>
                </m:e>
                <m:sub>
                  <m:r>
                    <w:rPr>
                      <w:rFonts w:ascii="Cambria Math" w:hAnsi="Cambria Math"/>
                      <w:sz w:val="24"/>
                    </w:rPr>
                    <m:t>min</m:t>
                  </m:r>
                </m:sub>
              </m:sSub>
            </m:num>
            <m:den>
              <m:sSub>
                <m:sSubPr>
                  <m:ctrlPr>
                    <w:rPr>
                      <w:rFonts w:ascii="Cambria Math" w:hAnsi="Cambria Math"/>
                      <w:sz w:val="24"/>
                    </w:rPr>
                  </m:ctrlPr>
                </m:sSubPr>
                <m:e>
                  <m:r>
                    <w:rPr>
                      <w:rFonts w:ascii="Cambria Math" w:hAnsi="Cambria Math"/>
                      <w:sz w:val="24"/>
                    </w:rPr>
                    <m:t>x</m:t>
                  </m:r>
                </m:e>
                <m:sub>
                  <m:r>
                    <w:rPr>
                      <w:rFonts w:ascii="Cambria Math" w:hAnsi="Cambria Math"/>
                      <w:sz w:val="24"/>
                    </w:rPr>
                    <m:t>max</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min</m:t>
                  </m:r>
                </m:sub>
              </m:sSub>
            </m:den>
          </m:f>
        </m:oMath>
      </m:oMathPara>
    </w:p>
    <w:p w14:paraId="57525631" w14:textId="0CC4C9C9" w:rsidR="00714C10" w:rsidRPr="00E15084" w:rsidRDefault="00EC3858" w:rsidP="00714C10">
      <w:pPr>
        <w:spacing w:line="288" w:lineRule="auto"/>
        <w:ind w:firstLineChars="200" w:firstLine="480"/>
        <w:rPr>
          <w:rFonts w:asciiTheme="minorEastAsia" w:hAnsiTheme="minorEastAsia"/>
          <w:sz w:val="24"/>
          <w:szCs w:val="24"/>
        </w:rPr>
      </w:pPr>
      <w:r w:rsidRPr="00E15084">
        <w:rPr>
          <w:rFonts w:asciiTheme="minorEastAsia" w:hAnsiTheme="minorEastAsia"/>
          <w:sz w:val="24"/>
        </w:rPr>
        <w:t>最后对数据进行预处理的步骤便是训练集和测试集的划分了，</w:t>
      </w:r>
      <w:r w:rsidR="0008053F" w:rsidRPr="00E15084">
        <w:rPr>
          <w:rFonts w:asciiTheme="minorEastAsia" w:hAnsiTheme="minorEastAsia" w:hint="eastAsia"/>
          <w:sz w:val="24"/>
          <w:szCs w:val="24"/>
        </w:rPr>
        <w:t>把数据进行训练集和测试集的划分这个操作比较简单，划分的比例是由一个参数division（大小范围在0~1之间）来确定，训练集的大小只用总体的数据大小去乘以划分比例就可以得到，剩下的便是测试集的大小。因为系统实现的目标是根据过去设定</w:t>
      </w:r>
      <w:r w:rsidR="00714C10" w:rsidRPr="00E15084">
        <w:rPr>
          <w:rFonts w:asciiTheme="minorEastAsia" w:hAnsiTheme="minorEastAsia" w:hint="eastAsia"/>
          <w:sz w:val="24"/>
          <w:szCs w:val="24"/>
        </w:rPr>
        <w:t>好的天数（time</w:t>
      </w:r>
      <w:r w:rsidR="00714C10" w:rsidRPr="00E15084">
        <w:rPr>
          <w:rFonts w:asciiTheme="minorEastAsia" w:hAnsiTheme="minorEastAsia"/>
          <w:sz w:val="24"/>
          <w:szCs w:val="24"/>
        </w:rPr>
        <w:t>_</w:t>
      </w:r>
      <w:r w:rsidR="00714C10" w:rsidRPr="00E15084">
        <w:rPr>
          <w:rFonts w:asciiTheme="minorEastAsia" w:hAnsiTheme="minorEastAsia" w:hint="eastAsia"/>
          <w:sz w:val="24"/>
          <w:szCs w:val="24"/>
        </w:rPr>
        <w:t>stamp），来对未来所设定好的天数（d</w:t>
      </w:r>
      <w:r w:rsidR="00714C10" w:rsidRPr="00E15084">
        <w:rPr>
          <w:rFonts w:asciiTheme="minorEastAsia" w:hAnsiTheme="minorEastAsia"/>
          <w:sz w:val="24"/>
          <w:szCs w:val="24"/>
        </w:rPr>
        <w:t>ays</w:t>
      </w:r>
      <w:r w:rsidR="00714C10" w:rsidRPr="00E15084">
        <w:rPr>
          <w:rFonts w:asciiTheme="minorEastAsia" w:hAnsiTheme="minorEastAsia" w:hint="eastAsia"/>
          <w:sz w:val="24"/>
          <w:szCs w:val="24"/>
        </w:rPr>
        <w:t>）的收盘价的均值来进行预测，所以根据这个目的来把测试集和训练集中一个一个数据进行一一对应，最后数据就处理成适合神经网络模型训练、测试和预测的格式。</w:t>
      </w:r>
    </w:p>
    <w:p w14:paraId="50B33634" w14:textId="76C577F7" w:rsidR="00D013A7" w:rsidRDefault="00D013A7" w:rsidP="00D013A7">
      <w:pPr>
        <w:pStyle w:val="2"/>
        <w:spacing w:before="100" w:beforeAutospacing="1" w:after="100" w:afterAutospacing="1"/>
        <w:rPr>
          <w:rFonts w:ascii="黑体" w:hAnsi="黑体"/>
        </w:rPr>
      </w:pPr>
      <w:bookmarkStart w:id="33" w:name="_Toc40635936"/>
      <w:r w:rsidRPr="00B031F9">
        <w:rPr>
          <w:rFonts w:ascii="黑体" w:hAnsi="黑体" w:hint="eastAsia"/>
        </w:rPr>
        <w:t>5</w:t>
      </w:r>
      <w:r w:rsidRPr="00B031F9">
        <w:rPr>
          <w:rFonts w:ascii="黑体" w:hAnsi="黑体"/>
        </w:rPr>
        <w:t>.2</w:t>
      </w:r>
      <w:r w:rsidRPr="00B031F9">
        <w:rPr>
          <w:rFonts w:ascii="黑体" w:hAnsi="黑体" w:hint="eastAsia"/>
        </w:rPr>
        <w:t xml:space="preserve"> </w:t>
      </w:r>
      <w:r w:rsidR="00167CE3">
        <w:rPr>
          <w:rFonts w:ascii="黑体" w:hAnsi="黑体"/>
        </w:rPr>
        <w:t xml:space="preserve"> </w:t>
      </w:r>
      <w:bookmarkStart w:id="34" w:name="_Hlk40628427"/>
      <w:r w:rsidR="009318CC">
        <w:rPr>
          <w:rFonts w:hint="eastAsia"/>
        </w:rPr>
        <w:t>神经网络模型的构建与训练</w:t>
      </w:r>
      <w:r w:rsidR="00372BF7">
        <w:rPr>
          <w:rFonts w:ascii="黑体" w:hAnsi="黑体" w:hint="eastAsia"/>
        </w:rPr>
        <w:t>模块</w:t>
      </w:r>
      <w:bookmarkEnd w:id="34"/>
      <w:r w:rsidR="00372BF7">
        <w:rPr>
          <w:rFonts w:ascii="黑体" w:hAnsi="黑体" w:hint="eastAsia"/>
        </w:rPr>
        <w:t>的详细设计与实现</w:t>
      </w:r>
      <w:bookmarkEnd w:id="33"/>
    </w:p>
    <w:p w14:paraId="10983FC3" w14:textId="747DEA60" w:rsidR="009318CC" w:rsidRDefault="00A16A08" w:rsidP="00484827">
      <w:pPr>
        <w:spacing w:line="288" w:lineRule="auto"/>
        <w:ind w:firstLineChars="200" w:firstLine="480"/>
        <w:rPr>
          <w:rFonts w:asciiTheme="minorEastAsia" w:hAnsiTheme="minorEastAsia"/>
          <w:sz w:val="24"/>
          <w:szCs w:val="24"/>
        </w:rPr>
      </w:pPr>
      <w:r w:rsidRPr="00484827">
        <w:rPr>
          <w:rFonts w:asciiTheme="minorEastAsia" w:hAnsiTheme="minorEastAsia" w:hint="eastAsia"/>
          <w:sz w:val="24"/>
          <w:szCs w:val="24"/>
        </w:rPr>
        <w:t>神经网络模型的构建与训练模块主要有模型的</w:t>
      </w:r>
      <w:r w:rsidR="00C84293" w:rsidRPr="00484827">
        <w:rPr>
          <w:rFonts w:asciiTheme="minorEastAsia" w:hAnsiTheme="minorEastAsia" w:hint="eastAsia"/>
          <w:sz w:val="24"/>
          <w:szCs w:val="24"/>
        </w:rPr>
        <w:t>设计和构建</w:t>
      </w:r>
      <w:r w:rsidRPr="00484827">
        <w:rPr>
          <w:rFonts w:asciiTheme="minorEastAsia" w:hAnsiTheme="minorEastAsia" w:hint="eastAsia"/>
          <w:sz w:val="24"/>
          <w:szCs w:val="24"/>
        </w:rPr>
        <w:t>、</w:t>
      </w:r>
      <w:r w:rsidR="00C84293" w:rsidRPr="00484827">
        <w:rPr>
          <w:rFonts w:asciiTheme="minorEastAsia" w:hAnsiTheme="minorEastAsia" w:hint="eastAsia"/>
          <w:sz w:val="24"/>
          <w:szCs w:val="24"/>
        </w:rPr>
        <w:t>模型的优化</w:t>
      </w:r>
      <w:r w:rsidRPr="00484827">
        <w:rPr>
          <w:rFonts w:asciiTheme="minorEastAsia" w:hAnsiTheme="minorEastAsia" w:hint="eastAsia"/>
          <w:sz w:val="24"/>
          <w:szCs w:val="24"/>
        </w:rPr>
        <w:t>这</w:t>
      </w:r>
      <w:r w:rsidR="00714C10">
        <w:rPr>
          <w:rFonts w:asciiTheme="minorEastAsia" w:hAnsiTheme="minorEastAsia" w:hint="eastAsia"/>
          <w:sz w:val="24"/>
          <w:szCs w:val="24"/>
        </w:rPr>
        <w:t>两个</w:t>
      </w:r>
      <w:r w:rsidRPr="00484827">
        <w:rPr>
          <w:rFonts w:asciiTheme="minorEastAsia" w:hAnsiTheme="minorEastAsia" w:hint="eastAsia"/>
          <w:sz w:val="24"/>
          <w:szCs w:val="24"/>
        </w:rPr>
        <w:t>方面。</w:t>
      </w:r>
    </w:p>
    <w:p w14:paraId="27A8C956" w14:textId="77777777" w:rsidR="0046664F" w:rsidRDefault="0044046D" w:rsidP="00CE64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首先是模型的设计与构建，首先是确定模型</w:t>
      </w:r>
      <w:r w:rsidR="005D6FF8">
        <w:rPr>
          <w:rFonts w:asciiTheme="minorEastAsia" w:hAnsiTheme="minorEastAsia" w:hint="eastAsia"/>
          <w:sz w:val="24"/>
          <w:szCs w:val="24"/>
        </w:rPr>
        <w:t>的输入维度input_shape，</w:t>
      </w:r>
      <w:r w:rsidR="003149DB">
        <w:rPr>
          <w:rFonts w:asciiTheme="minorEastAsia" w:hAnsiTheme="minorEastAsia" w:hint="eastAsia"/>
          <w:sz w:val="24"/>
          <w:szCs w:val="24"/>
        </w:rPr>
        <w:t>它是一个tuple数据，数据的batch大小并不包含在其中。</w:t>
      </w:r>
      <w:r w:rsidR="005D6FF8">
        <w:rPr>
          <w:rFonts w:asciiTheme="minorEastAsia" w:hAnsiTheme="minorEastAsia" w:hint="eastAsia"/>
          <w:sz w:val="24"/>
          <w:szCs w:val="24"/>
        </w:rPr>
        <w:t>由于所输入的是时间序列，每个时间节点上有多种数据，即确定模型的输入维度为二维，第一个维度是</w:t>
      </w:r>
      <w:r w:rsidR="003149DB">
        <w:rPr>
          <w:rFonts w:asciiTheme="minorEastAsia" w:hAnsiTheme="minorEastAsia" w:hint="eastAsia"/>
          <w:sz w:val="24"/>
          <w:szCs w:val="24"/>
        </w:rPr>
        <w:t>输入的时序数据的时间长度</w:t>
      </w:r>
      <w:r w:rsidR="005D6FF8">
        <w:rPr>
          <w:rFonts w:asciiTheme="minorEastAsia" w:hAnsiTheme="minorEastAsia" w:hint="eastAsia"/>
          <w:sz w:val="24"/>
          <w:szCs w:val="24"/>
        </w:rPr>
        <w:t>time_</w:t>
      </w:r>
      <w:r w:rsidR="005D6FF8">
        <w:rPr>
          <w:rFonts w:asciiTheme="minorEastAsia" w:hAnsiTheme="minorEastAsia"/>
          <w:sz w:val="24"/>
          <w:szCs w:val="24"/>
        </w:rPr>
        <w:t>stamp</w:t>
      </w:r>
      <w:r w:rsidR="003149DB">
        <w:rPr>
          <w:rFonts w:asciiTheme="minorEastAsia" w:hAnsiTheme="minorEastAsia" w:hint="eastAsia"/>
          <w:sz w:val="24"/>
          <w:szCs w:val="24"/>
        </w:rPr>
        <w:t>，第二个维度是输入的深度input_dim，即是每个时间节点上所输入的各种影响因素的值，这里输入维度和单个数据的维</w:t>
      </w:r>
      <w:proofErr w:type="gramStart"/>
      <w:r w:rsidR="003149DB">
        <w:rPr>
          <w:rFonts w:asciiTheme="minorEastAsia" w:hAnsiTheme="minorEastAsia" w:hint="eastAsia"/>
          <w:sz w:val="24"/>
          <w:szCs w:val="24"/>
        </w:rPr>
        <w:t>度相互</w:t>
      </w:r>
      <w:proofErr w:type="gramEnd"/>
      <w:r w:rsidR="003149DB">
        <w:rPr>
          <w:rFonts w:asciiTheme="minorEastAsia" w:hAnsiTheme="minorEastAsia" w:hint="eastAsia"/>
          <w:sz w:val="24"/>
          <w:szCs w:val="24"/>
        </w:rPr>
        <w:t>匹配。然后就是开始构建CNN</w:t>
      </w:r>
      <w:r w:rsidR="003149DB">
        <w:rPr>
          <w:rFonts w:asciiTheme="minorEastAsia" w:hAnsiTheme="minorEastAsia"/>
          <w:sz w:val="24"/>
          <w:szCs w:val="24"/>
        </w:rPr>
        <w:t>-GRU</w:t>
      </w:r>
      <w:r w:rsidR="003149DB">
        <w:rPr>
          <w:rFonts w:asciiTheme="minorEastAsia" w:hAnsiTheme="minorEastAsia" w:hint="eastAsia"/>
          <w:sz w:val="24"/>
          <w:szCs w:val="24"/>
        </w:rPr>
        <w:t>网络层结构，</w:t>
      </w:r>
      <w:r w:rsidR="00C623B7">
        <w:rPr>
          <w:rFonts w:asciiTheme="minorEastAsia" w:hAnsiTheme="minorEastAsia" w:hint="eastAsia"/>
          <w:sz w:val="24"/>
          <w:szCs w:val="24"/>
        </w:rPr>
        <w:t>首先构建的是模型使用的结构</w:t>
      </w:r>
      <w:proofErr w:type="gramStart"/>
      <w:r w:rsidR="00C623B7">
        <w:rPr>
          <w:rFonts w:asciiTheme="minorEastAsia" w:hAnsiTheme="minorEastAsia" w:hint="eastAsia"/>
          <w:sz w:val="24"/>
          <w:szCs w:val="24"/>
        </w:rPr>
        <w:t>栈</w:t>
      </w:r>
      <w:proofErr w:type="gramEnd"/>
      <w:r w:rsidR="00C623B7">
        <w:rPr>
          <w:rFonts w:asciiTheme="minorEastAsia" w:hAnsiTheme="minorEastAsia" w:hint="eastAsia"/>
          <w:sz w:val="24"/>
          <w:szCs w:val="24"/>
        </w:rPr>
        <w:t>对象Sequential。</w:t>
      </w:r>
      <w:r w:rsidR="003149DB">
        <w:rPr>
          <w:rFonts w:asciiTheme="minorEastAsia" w:hAnsiTheme="minorEastAsia" w:hint="eastAsia"/>
          <w:sz w:val="24"/>
          <w:szCs w:val="24"/>
        </w:rPr>
        <w:t>由于使用的是Keras中的网络层按顺序构成的</w:t>
      </w:r>
      <w:proofErr w:type="gramStart"/>
      <w:r w:rsidR="003149DB">
        <w:rPr>
          <w:rFonts w:asciiTheme="minorEastAsia" w:hAnsiTheme="minorEastAsia" w:hint="eastAsia"/>
          <w:sz w:val="24"/>
          <w:szCs w:val="24"/>
        </w:rPr>
        <w:t>栈</w:t>
      </w:r>
      <w:proofErr w:type="gramEnd"/>
      <w:r w:rsidR="003149DB">
        <w:rPr>
          <w:rFonts w:asciiTheme="minorEastAsia" w:hAnsiTheme="minorEastAsia" w:hint="eastAsia"/>
          <w:sz w:val="24"/>
          <w:szCs w:val="24"/>
        </w:rPr>
        <w:t>，所以</w:t>
      </w:r>
      <w:r w:rsidR="000155B8">
        <w:rPr>
          <w:rFonts w:asciiTheme="minorEastAsia" w:hAnsiTheme="minorEastAsia" w:hint="eastAsia"/>
          <w:sz w:val="24"/>
          <w:szCs w:val="24"/>
        </w:rPr>
        <w:t>在对网络进行构建的时候并不需要设置首层为input层，本系统的首层就为一维的</w:t>
      </w:r>
      <w:r w:rsidR="00C623B7">
        <w:rPr>
          <w:rFonts w:asciiTheme="minorEastAsia" w:hAnsiTheme="minorEastAsia" w:hint="eastAsia"/>
          <w:sz w:val="24"/>
          <w:szCs w:val="24"/>
        </w:rPr>
        <w:t>卷积</w:t>
      </w:r>
      <w:r w:rsidR="000155B8">
        <w:rPr>
          <w:rFonts w:asciiTheme="minorEastAsia" w:hAnsiTheme="minorEastAsia" w:hint="eastAsia"/>
          <w:sz w:val="24"/>
          <w:szCs w:val="24"/>
        </w:rPr>
        <w:t>神经网络层</w:t>
      </w:r>
      <w:r w:rsidR="00C623B7">
        <w:rPr>
          <w:rFonts w:asciiTheme="minorEastAsia" w:hAnsiTheme="minorEastAsia" w:hint="eastAsia"/>
          <w:sz w:val="24"/>
          <w:szCs w:val="24"/>
        </w:rPr>
        <w:t>，使用</w:t>
      </w:r>
      <w:r w:rsidR="00B21A73">
        <w:rPr>
          <w:rFonts w:asciiTheme="minorEastAsia" w:hAnsiTheme="minorEastAsia" w:hint="eastAsia"/>
          <w:sz w:val="24"/>
          <w:szCs w:val="24"/>
        </w:rPr>
        <w:t>Sequential</w:t>
      </w:r>
      <w:r w:rsidR="00C623B7">
        <w:rPr>
          <w:rFonts w:asciiTheme="minorEastAsia" w:hAnsiTheme="minorEastAsia" w:hint="eastAsia"/>
          <w:sz w:val="24"/>
          <w:szCs w:val="24"/>
        </w:rPr>
        <w:t>对象中所提供的add函数</w:t>
      </w:r>
      <w:r w:rsidR="00B21A73">
        <w:rPr>
          <w:rFonts w:asciiTheme="minorEastAsia" w:hAnsiTheme="minorEastAsia" w:hint="eastAsia"/>
          <w:sz w:val="24"/>
          <w:szCs w:val="24"/>
        </w:rPr>
        <w:t>进行添加。</w:t>
      </w:r>
    </w:p>
    <w:p w14:paraId="79F2AD5C" w14:textId="77777777" w:rsidR="0046664F" w:rsidRDefault="00B21A73" w:rsidP="00CE64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本文在技术介绍部分就讲解了使用一维卷积层的原因是卷积层能对数据</w:t>
      </w:r>
      <w:r w:rsidR="00FD0D01">
        <w:rPr>
          <w:rFonts w:asciiTheme="minorEastAsia" w:hAnsiTheme="minorEastAsia" w:hint="eastAsia"/>
          <w:sz w:val="24"/>
          <w:szCs w:val="24"/>
        </w:rPr>
        <w:t>的线性</w:t>
      </w:r>
      <w:r>
        <w:rPr>
          <w:rFonts w:asciiTheme="minorEastAsia" w:hAnsiTheme="minorEastAsia" w:hint="eastAsia"/>
          <w:sz w:val="24"/>
          <w:szCs w:val="24"/>
        </w:rPr>
        <w:t>特</w:t>
      </w:r>
      <w:r>
        <w:rPr>
          <w:rFonts w:asciiTheme="minorEastAsia" w:hAnsiTheme="minorEastAsia" w:hint="eastAsia"/>
          <w:sz w:val="24"/>
          <w:szCs w:val="24"/>
        </w:rPr>
        <w:lastRenderedPageBreak/>
        <w:t>征进行提取的特性。创建一维卷积层</w:t>
      </w:r>
      <w:r w:rsidR="009B594E">
        <w:rPr>
          <w:rFonts w:asciiTheme="minorEastAsia" w:hAnsiTheme="minorEastAsia" w:hint="eastAsia"/>
          <w:sz w:val="24"/>
          <w:szCs w:val="24"/>
        </w:rPr>
        <w:t>需要确定卷积层中卷积核的数目，这同时也就确定了输出的维度</w:t>
      </w:r>
      <w:r w:rsidR="008754E9">
        <w:rPr>
          <w:rFonts w:asciiTheme="minorEastAsia" w:hAnsiTheme="minorEastAsia" w:hint="eastAsia"/>
          <w:sz w:val="24"/>
          <w:szCs w:val="24"/>
        </w:rPr>
        <w:t>，也就是原始信息通过滤波器后所输出的特征的个数</w:t>
      </w:r>
      <w:r w:rsidR="00FD0D01">
        <w:rPr>
          <w:rFonts w:asciiTheme="minorEastAsia" w:hAnsiTheme="minorEastAsia" w:hint="eastAsia"/>
          <w:sz w:val="24"/>
          <w:szCs w:val="24"/>
        </w:rPr>
        <w:t>，然后还得确定卷积和的大小</w:t>
      </w:r>
      <w:r w:rsidR="00FD0D01" w:rsidRPr="00FD0D01">
        <w:rPr>
          <w:rFonts w:asciiTheme="minorEastAsia" w:hAnsiTheme="minorEastAsia"/>
          <w:sz w:val="24"/>
          <w:szCs w:val="24"/>
        </w:rPr>
        <w:t>kernel_size</w:t>
      </w:r>
      <w:r w:rsidR="00FD0D01">
        <w:rPr>
          <w:rFonts w:asciiTheme="minorEastAsia" w:hAnsiTheme="minorEastAsia" w:hint="eastAsia"/>
          <w:sz w:val="24"/>
          <w:szCs w:val="24"/>
        </w:rPr>
        <w:t>以及移动的步长</w:t>
      </w:r>
      <w:r w:rsidR="00FD0D01" w:rsidRPr="00FD0D01">
        <w:rPr>
          <w:rFonts w:asciiTheme="minorEastAsia" w:hAnsiTheme="minorEastAsia"/>
          <w:sz w:val="24"/>
          <w:szCs w:val="24"/>
        </w:rPr>
        <w:t>strides</w:t>
      </w:r>
      <w:r w:rsidR="00FD0D01">
        <w:rPr>
          <w:rFonts w:asciiTheme="minorEastAsia" w:hAnsiTheme="minorEastAsia" w:hint="eastAsia"/>
          <w:sz w:val="24"/>
          <w:szCs w:val="24"/>
        </w:rPr>
        <w:t>，</w:t>
      </w:r>
      <w:proofErr w:type="gramStart"/>
      <w:r w:rsidR="00FD0D01">
        <w:rPr>
          <w:rFonts w:asciiTheme="minorEastAsia" w:hAnsiTheme="minorEastAsia" w:hint="eastAsia"/>
          <w:sz w:val="24"/>
          <w:szCs w:val="24"/>
        </w:rPr>
        <w:t>这样些</w:t>
      </w:r>
      <w:proofErr w:type="gramEnd"/>
      <w:r w:rsidR="00FD0D01">
        <w:rPr>
          <w:rFonts w:asciiTheme="minorEastAsia" w:hAnsiTheme="minorEastAsia" w:hint="eastAsia"/>
          <w:sz w:val="24"/>
          <w:szCs w:val="24"/>
        </w:rPr>
        <w:t>信息确定之后，一维卷积层的输出大小也就随之确定下来</w:t>
      </w:r>
      <w:r w:rsidR="0046664F">
        <w:rPr>
          <w:rFonts w:asciiTheme="minorEastAsia" w:hAnsiTheme="minorEastAsia" w:hint="eastAsia"/>
          <w:sz w:val="24"/>
          <w:szCs w:val="24"/>
        </w:rPr>
        <w:t>。</w:t>
      </w:r>
      <w:r w:rsidR="00FD0D01">
        <w:rPr>
          <w:rFonts w:asciiTheme="minorEastAsia" w:hAnsiTheme="minorEastAsia" w:hint="eastAsia"/>
          <w:sz w:val="24"/>
          <w:szCs w:val="24"/>
        </w:rPr>
        <w:t>另外，本层的目的是对数据线性特征提取，所以</w:t>
      </w:r>
      <w:r w:rsidR="00CE64D2">
        <w:rPr>
          <w:rFonts w:asciiTheme="minorEastAsia" w:hAnsiTheme="minorEastAsia" w:hint="eastAsia"/>
          <w:sz w:val="24"/>
          <w:szCs w:val="24"/>
        </w:rPr>
        <w:t>就不使用激活函数。</w:t>
      </w:r>
      <w:r w:rsidR="0046664F">
        <w:rPr>
          <w:rFonts w:asciiTheme="minorEastAsia" w:hAnsiTheme="minorEastAsia" w:hint="eastAsia"/>
          <w:sz w:val="24"/>
          <w:szCs w:val="24"/>
        </w:rPr>
        <w:t>在本网络层当中，每一个卷积核都会对输入时序的信息，比如开盘价、收盘价、成交量、市盈率等信息进行卷积操作，提取了信息之间特有的特征并进行输出。</w:t>
      </w:r>
    </w:p>
    <w:p w14:paraId="6BB07202" w14:textId="457753B6" w:rsidR="0046664F" w:rsidRDefault="00CE64D2" w:rsidP="00CE64D2">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然后模型的下一层</w:t>
      </w:r>
      <w:r w:rsidR="000B70E9">
        <w:rPr>
          <w:rFonts w:asciiTheme="minorEastAsia" w:hAnsiTheme="minorEastAsia" w:hint="eastAsia"/>
          <w:sz w:val="24"/>
          <w:szCs w:val="24"/>
        </w:rPr>
        <w:t>便是Dropout层，该层</w:t>
      </w:r>
      <w:r w:rsidR="000B70E9" w:rsidRPr="000B70E9">
        <w:rPr>
          <w:rFonts w:asciiTheme="minorEastAsia" w:hAnsiTheme="minorEastAsia" w:hint="eastAsia"/>
          <w:sz w:val="24"/>
          <w:szCs w:val="24"/>
        </w:rPr>
        <w:t>为</w:t>
      </w:r>
      <w:r w:rsidR="000B70E9">
        <w:rPr>
          <w:rFonts w:asciiTheme="minorEastAsia" w:hAnsiTheme="minorEastAsia" w:hint="eastAsia"/>
          <w:sz w:val="24"/>
          <w:szCs w:val="24"/>
        </w:rPr>
        <w:t>一维卷积层所输出的</w:t>
      </w:r>
      <w:r w:rsidR="000B70E9" w:rsidRPr="000B70E9">
        <w:rPr>
          <w:rFonts w:asciiTheme="minorEastAsia" w:hAnsiTheme="minorEastAsia" w:hint="eastAsia"/>
          <w:sz w:val="24"/>
          <w:szCs w:val="24"/>
        </w:rPr>
        <w:t>数据施加Dropout。Dropout将在训练过程中每次更新参数时按一定概率（rate）随机断开输入神经元</w:t>
      </w:r>
      <w:r w:rsidR="000B70E9">
        <w:rPr>
          <w:rFonts w:asciiTheme="minorEastAsia" w:hAnsiTheme="minorEastAsia" w:hint="eastAsia"/>
          <w:sz w:val="24"/>
          <w:szCs w:val="24"/>
        </w:rPr>
        <w:t>，这可</w:t>
      </w:r>
      <w:r w:rsidR="000B70E9" w:rsidRPr="000B70E9">
        <w:rPr>
          <w:rFonts w:asciiTheme="minorEastAsia" w:hAnsiTheme="minorEastAsia" w:hint="eastAsia"/>
          <w:sz w:val="24"/>
          <w:szCs w:val="24"/>
        </w:rPr>
        <w:t>用于防止过拟合</w:t>
      </w:r>
      <w:r w:rsidR="00055E43">
        <w:rPr>
          <w:rFonts w:asciiTheme="minorEastAsia" w:hAnsiTheme="minorEastAsia" w:hint="eastAsia"/>
          <w:sz w:val="24"/>
          <w:szCs w:val="24"/>
        </w:rPr>
        <w:t>现象</w:t>
      </w:r>
      <w:r w:rsidR="000B70E9">
        <w:rPr>
          <w:rFonts w:asciiTheme="minorEastAsia" w:hAnsiTheme="minorEastAsia" w:hint="eastAsia"/>
          <w:sz w:val="24"/>
          <w:szCs w:val="24"/>
        </w:rPr>
        <w:t>，即在Dropout层中，</w:t>
      </w:r>
      <w:r w:rsidR="0046664F">
        <w:rPr>
          <w:rFonts w:asciiTheme="minorEastAsia" w:hAnsiTheme="minorEastAsia" w:hint="eastAsia"/>
          <w:sz w:val="24"/>
          <w:szCs w:val="24"/>
        </w:rPr>
        <w:t>使用者</w:t>
      </w:r>
      <w:r w:rsidR="000B70E9">
        <w:rPr>
          <w:rFonts w:asciiTheme="minorEastAsia" w:hAnsiTheme="minorEastAsia" w:hint="eastAsia"/>
          <w:sz w:val="24"/>
          <w:szCs w:val="24"/>
        </w:rPr>
        <w:t>只需对断开的神经元</w:t>
      </w:r>
      <w:r w:rsidR="0046664F">
        <w:rPr>
          <w:rFonts w:asciiTheme="minorEastAsia" w:hAnsiTheme="minorEastAsia" w:hint="eastAsia"/>
          <w:sz w:val="24"/>
          <w:szCs w:val="24"/>
        </w:rPr>
        <w:t>的比率</w:t>
      </w:r>
      <w:r w:rsidR="000B70E9">
        <w:rPr>
          <w:rFonts w:asciiTheme="minorEastAsia" w:hAnsiTheme="minorEastAsia" w:hint="eastAsia"/>
          <w:sz w:val="24"/>
          <w:szCs w:val="24"/>
        </w:rPr>
        <w:t>进行设置</w:t>
      </w:r>
      <w:r w:rsidR="000B70E9" w:rsidRPr="000B70E9">
        <w:rPr>
          <w:rFonts w:asciiTheme="minorEastAsia" w:hAnsiTheme="minorEastAsia" w:hint="eastAsia"/>
          <w:sz w:val="24"/>
          <w:szCs w:val="24"/>
        </w:rPr>
        <w:t>。</w:t>
      </w:r>
    </w:p>
    <w:p w14:paraId="343F5BA5" w14:textId="6BBEDDE1" w:rsidR="00CE64D2" w:rsidRDefault="000B70E9" w:rsidP="00CE64D2">
      <w:pPr>
        <w:spacing w:line="288" w:lineRule="auto"/>
        <w:ind w:firstLineChars="200" w:firstLine="480"/>
        <w:rPr>
          <w:rFonts w:ascii="宋体" w:eastAsia="宋体" w:hAnsi="宋体" w:cs="Arial"/>
          <w:sz w:val="24"/>
          <w:szCs w:val="24"/>
          <w:shd w:val="clear" w:color="auto" w:fill="FCFCFC"/>
        </w:rPr>
      </w:pPr>
      <w:r>
        <w:rPr>
          <w:rFonts w:asciiTheme="minorEastAsia" w:hAnsiTheme="minorEastAsia" w:hint="eastAsia"/>
          <w:sz w:val="24"/>
          <w:szCs w:val="24"/>
        </w:rPr>
        <w:t>接下来便是整个模型构建中最主要的神经网络层</w:t>
      </w:r>
      <w:r w:rsidR="005978BC">
        <w:rPr>
          <w:rFonts w:asciiTheme="minorEastAsia" w:hAnsiTheme="minorEastAsia" w:hint="eastAsia"/>
          <w:sz w:val="24"/>
          <w:szCs w:val="24"/>
        </w:rPr>
        <w:t>-GRU，G</w:t>
      </w:r>
      <w:r w:rsidR="005978BC">
        <w:rPr>
          <w:rFonts w:asciiTheme="minorEastAsia" w:hAnsiTheme="minorEastAsia"/>
          <w:sz w:val="24"/>
          <w:szCs w:val="24"/>
        </w:rPr>
        <w:t>RU是为了很好地处理远距离依赖</w:t>
      </w:r>
      <w:r w:rsidR="00006CCE">
        <w:rPr>
          <w:rFonts w:asciiTheme="minorEastAsia" w:hAnsiTheme="minorEastAsia"/>
          <w:sz w:val="24"/>
          <w:szCs w:val="24"/>
        </w:rPr>
        <w:t>，其中使用了</w:t>
      </w:r>
      <w:r w:rsidR="00006CCE" w:rsidRPr="00006CCE">
        <w:rPr>
          <w:rFonts w:asciiTheme="minorEastAsia" w:hAnsiTheme="minorEastAsia"/>
          <w:sz w:val="24"/>
          <w:szCs w:val="24"/>
        </w:rPr>
        <w:t>keras.layers.recurrent.GRU(</w:t>
      </w:r>
      <w:r w:rsidR="00006CCE">
        <w:rPr>
          <w:rFonts w:asciiTheme="minorEastAsia" w:hAnsiTheme="minorEastAsia" w:hint="eastAsia"/>
          <w:sz w:val="24"/>
          <w:szCs w:val="24"/>
        </w:rPr>
        <w:t>)函数，这个函数必须得提供输出</w:t>
      </w:r>
      <w:r w:rsidR="00006CCE" w:rsidRPr="00006CCE">
        <w:rPr>
          <w:rFonts w:ascii="宋体" w:eastAsia="宋体" w:hAnsi="宋体" w:hint="eastAsia"/>
          <w:sz w:val="24"/>
          <w:szCs w:val="24"/>
        </w:rPr>
        <w:t>维度</w:t>
      </w:r>
      <w:r w:rsidR="00006CCE" w:rsidRPr="00ED5C9E">
        <w:rPr>
          <w:rFonts w:ascii="宋体" w:eastAsia="宋体" w:hAnsi="宋体" w:cs="Arial"/>
          <w:sz w:val="24"/>
          <w:szCs w:val="24"/>
          <w:shd w:val="clear" w:color="auto" w:fill="FCFCFC"/>
        </w:rPr>
        <w:t>units，这个参数代表的是GRU网络层中隐藏层向量的大小，也代表这该网络层的输出的维度大小。使用者可以通过这个来对模型网络</w:t>
      </w:r>
      <w:r w:rsidR="00006CCE" w:rsidRPr="00ED5C9E">
        <w:rPr>
          <w:rFonts w:ascii="宋体" w:eastAsia="宋体" w:hAnsi="宋体" w:cs="Arial" w:hint="eastAsia"/>
          <w:sz w:val="24"/>
          <w:szCs w:val="24"/>
          <w:shd w:val="clear" w:color="auto" w:fill="FCFCFC"/>
        </w:rPr>
        <w:t>的复杂度</w:t>
      </w:r>
      <w:r w:rsidR="00006CCE" w:rsidRPr="00ED5C9E">
        <w:rPr>
          <w:rFonts w:ascii="宋体" w:eastAsia="宋体" w:hAnsi="宋体" w:cs="Arial"/>
          <w:sz w:val="24"/>
          <w:szCs w:val="24"/>
          <w:shd w:val="clear" w:color="auto" w:fill="FCFCFC"/>
        </w:rPr>
        <w:t>进行</w:t>
      </w:r>
      <w:r w:rsidR="00006CCE" w:rsidRPr="00ED5C9E">
        <w:rPr>
          <w:rFonts w:ascii="宋体" w:eastAsia="宋体" w:hAnsi="宋体" w:cs="Arial" w:hint="eastAsia"/>
          <w:sz w:val="24"/>
          <w:szCs w:val="24"/>
          <w:shd w:val="clear" w:color="auto" w:fill="FCFCFC"/>
        </w:rPr>
        <w:t>调整</w:t>
      </w:r>
      <w:r w:rsidR="0046664F" w:rsidRPr="00ED5C9E">
        <w:rPr>
          <w:rFonts w:ascii="宋体" w:eastAsia="宋体" w:hAnsi="宋体" w:cs="Arial" w:hint="eastAsia"/>
          <w:sz w:val="24"/>
          <w:szCs w:val="24"/>
          <w:shd w:val="clear" w:color="auto" w:fill="FCFCFC"/>
        </w:rPr>
        <w:t>。在这个网络层当中，</w:t>
      </w:r>
      <w:r w:rsidR="00ED5C9E" w:rsidRPr="00ED5C9E">
        <w:rPr>
          <w:rFonts w:ascii="宋体" w:eastAsia="宋体" w:hAnsi="宋体" w:cs="Arial" w:hint="eastAsia"/>
          <w:sz w:val="24"/>
          <w:szCs w:val="24"/>
          <w:shd w:val="clear" w:color="auto" w:fill="FCFCFC"/>
        </w:rPr>
        <w:t>每一个经过</w:t>
      </w:r>
      <w:r w:rsidR="0046664F" w:rsidRPr="00ED5C9E">
        <w:rPr>
          <w:rFonts w:ascii="宋体" w:eastAsia="宋体" w:hAnsi="宋体" w:cs="Arial" w:hint="eastAsia"/>
          <w:sz w:val="24"/>
          <w:szCs w:val="24"/>
          <w:shd w:val="clear" w:color="auto" w:fill="FCFCFC"/>
        </w:rPr>
        <w:t>一维卷积层所输出的</w:t>
      </w:r>
      <w:r w:rsidR="00ED5C9E" w:rsidRPr="00ED5C9E">
        <w:rPr>
          <w:rFonts w:ascii="宋体" w:eastAsia="宋体" w:hAnsi="宋体" w:cs="Arial" w:hint="eastAsia"/>
          <w:sz w:val="24"/>
          <w:szCs w:val="24"/>
          <w:shd w:val="clear" w:color="auto" w:fill="FCFCFC"/>
        </w:rPr>
        <w:t>时序数据其中的每一个时间节点上的输入就相当于产生了一个GRU隐藏神经元，神经元接受前一时刻的隐藏状态信息和当前时刻的输入向量，通过内部</w:t>
      </w:r>
      <w:r w:rsidR="00ED5C9E">
        <w:rPr>
          <w:rFonts w:ascii="宋体" w:eastAsia="宋体" w:hAnsi="宋体" w:cs="Arial" w:hint="eastAsia"/>
          <w:sz w:val="24"/>
          <w:szCs w:val="24"/>
          <w:shd w:val="clear" w:color="auto" w:fill="FCFCFC"/>
        </w:rPr>
        <w:t>所提供的权重矩阵进行线性变换，生成更新门</w:t>
      </w:r>
      <w:r w:rsidR="000A5B8A">
        <w:rPr>
          <w:rFonts w:ascii="宋体" w:eastAsia="宋体" w:hAnsi="宋体" w:cs="Arial" w:hint="eastAsia"/>
          <w:sz w:val="24"/>
          <w:szCs w:val="24"/>
          <w:shd w:val="clear" w:color="auto" w:fill="FCFCFC"/>
        </w:rPr>
        <w:t>（reset</w:t>
      </w:r>
      <w:r w:rsidR="000A5B8A">
        <w:rPr>
          <w:rFonts w:ascii="宋体" w:eastAsia="宋体" w:hAnsi="宋体" w:cs="Arial"/>
          <w:sz w:val="24"/>
          <w:szCs w:val="24"/>
          <w:shd w:val="clear" w:color="auto" w:fill="FCFCFC"/>
        </w:rPr>
        <w:t xml:space="preserve"> </w:t>
      </w:r>
      <w:r w:rsidR="000A5B8A">
        <w:rPr>
          <w:rFonts w:ascii="宋体" w:eastAsia="宋体" w:hAnsi="宋体" w:cs="Arial" w:hint="eastAsia"/>
          <w:sz w:val="24"/>
          <w:szCs w:val="24"/>
          <w:shd w:val="clear" w:color="auto" w:fill="FCFCFC"/>
        </w:rPr>
        <w:t>gate）</w:t>
      </w:r>
      <w:r w:rsidR="00ED5C9E">
        <w:rPr>
          <w:rFonts w:ascii="宋体" w:eastAsia="宋体" w:hAnsi="宋体" w:cs="Arial" w:hint="eastAsia"/>
          <w:sz w:val="24"/>
          <w:szCs w:val="24"/>
          <w:shd w:val="clear" w:color="auto" w:fill="FCFCFC"/>
        </w:rPr>
        <w:t>和重置门</w:t>
      </w:r>
      <w:r w:rsidR="000A5B8A">
        <w:rPr>
          <w:rFonts w:ascii="宋体" w:eastAsia="宋体" w:hAnsi="宋体" w:cs="Arial" w:hint="eastAsia"/>
          <w:sz w:val="24"/>
          <w:szCs w:val="24"/>
          <w:shd w:val="clear" w:color="auto" w:fill="FCFCFC"/>
        </w:rPr>
        <w:t>（update</w:t>
      </w:r>
      <w:r w:rsidR="000A5B8A">
        <w:rPr>
          <w:rFonts w:ascii="宋体" w:eastAsia="宋体" w:hAnsi="宋体" w:cs="Arial"/>
          <w:sz w:val="24"/>
          <w:szCs w:val="24"/>
          <w:shd w:val="clear" w:color="auto" w:fill="FCFCFC"/>
        </w:rPr>
        <w:t xml:space="preserve"> </w:t>
      </w:r>
      <w:r w:rsidR="000A5B8A">
        <w:rPr>
          <w:rFonts w:ascii="宋体" w:eastAsia="宋体" w:hAnsi="宋体" w:cs="Arial" w:hint="eastAsia"/>
          <w:sz w:val="24"/>
          <w:szCs w:val="24"/>
          <w:shd w:val="clear" w:color="auto" w:fill="FCFCFC"/>
        </w:rPr>
        <w:t>gate）。当前的隐藏状态通过</w:t>
      </w:r>
      <w:proofErr w:type="gramStart"/>
      <w:r w:rsidR="000A5B8A">
        <w:rPr>
          <w:rFonts w:ascii="宋体" w:eastAsia="宋体" w:hAnsi="宋体" w:cs="Arial" w:hint="eastAsia"/>
          <w:sz w:val="24"/>
          <w:szCs w:val="24"/>
          <w:shd w:val="clear" w:color="auto" w:fill="FCFCFC"/>
        </w:rPr>
        <w:t>重置门</w:t>
      </w:r>
      <w:proofErr w:type="gramEnd"/>
      <w:r w:rsidR="000A5B8A">
        <w:rPr>
          <w:rFonts w:ascii="宋体" w:eastAsia="宋体" w:hAnsi="宋体" w:cs="Arial" w:hint="eastAsia"/>
          <w:sz w:val="24"/>
          <w:szCs w:val="24"/>
          <w:shd w:val="clear" w:color="auto" w:fill="FCFCFC"/>
        </w:rPr>
        <w:t>控制忽略前一时刻隐藏状态的信息程度，把需要的信息给保留下来</w:t>
      </w:r>
      <w:r w:rsidR="00794D07">
        <w:rPr>
          <w:rFonts w:ascii="宋体" w:eastAsia="宋体" w:hAnsi="宋体" w:cs="Arial" w:hint="eastAsia"/>
          <w:sz w:val="24"/>
          <w:szCs w:val="24"/>
          <w:shd w:val="clear" w:color="auto" w:fill="FCFCFC"/>
        </w:rPr>
        <w:t>。神经元的输出则由更新门对当前的隐藏状态向量与前一隐藏状态向量进行控制输出。</w:t>
      </w:r>
    </w:p>
    <w:p w14:paraId="1452E4EC" w14:textId="4C890B01" w:rsidR="00794D07" w:rsidRDefault="00794D07" w:rsidP="00CE64D2">
      <w:pPr>
        <w:spacing w:line="288" w:lineRule="auto"/>
        <w:ind w:firstLineChars="200" w:firstLine="480"/>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由于数据经过一维卷积层的时候会产生出多维向量，并且系统所设定GRU的输出维度不为1</w:t>
      </w:r>
      <w:r w:rsidR="00FF46C1">
        <w:rPr>
          <w:rFonts w:ascii="宋体" w:eastAsia="宋体" w:hAnsi="宋体" w:cs="Arial" w:hint="eastAsia"/>
          <w:sz w:val="24"/>
          <w:szCs w:val="24"/>
          <w:shd w:val="clear" w:color="auto" w:fill="FCFCFC"/>
        </w:rPr>
        <w:t>（为了关注GRU在时序上的拟合能力）</w:t>
      </w:r>
      <w:r>
        <w:rPr>
          <w:rFonts w:ascii="宋体" w:eastAsia="宋体" w:hAnsi="宋体" w:cs="Arial" w:hint="eastAsia"/>
          <w:sz w:val="24"/>
          <w:szCs w:val="24"/>
          <w:shd w:val="clear" w:color="auto" w:fill="FCFCFC"/>
        </w:rPr>
        <w:t>，所以经过GRU网络层输出后的数值并不是1*1的，对此</w:t>
      </w:r>
      <w:r w:rsidR="00FF46C1">
        <w:rPr>
          <w:rFonts w:ascii="宋体" w:eastAsia="宋体" w:hAnsi="宋体" w:cs="Arial" w:hint="eastAsia"/>
          <w:sz w:val="24"/>
          <w:szCs w:val="24"/>
          <w:shd w:val="clear" w:color="auto" w:fill="FCFCFC"/>
        </w:rPr>
        <w:t>使用只有单个神经元的全链接层，创建出与任务目标相关的映射，使得维度和目标值的维度相同。</w:t>
      </w:r>
    </w:p>
    <w:p w14:paraId="303DD9E3" w14:textId="6C480260" w:rsidR="00835B52" w:rsidRDefault="00FF46C1" w:rsidP="00CE64D2">
      <w:pPr>
        <w:spacing w:line="288" w:lineRule="auto"/>
        <w:ind w:firstLineChars="200" w:firstLine="480"/>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完成模型的架构之后，</w:t>
      </w:r>
      <w:r w:rsidR="00835B52">
        <w:rPr>
          <w:rFonts w:ascii="宋体" w:eastAsia="宋体" w:hAnsi="宋体" w:cs="Arial" w:hint="eastAsia"/>
          <w:sz w:val="24"/>
          <w:szCs w:val="24"/>
          <w:shd w:val="clear" w:color="auto" w:fill="FCFCFC"/>
        </w:rPr>
        <w:t>调用sequential对象中的complie函数来对模型进行编译。</w:t>
      </w:r>
    </w:p>
    <w:p w14:paraId="219010F1" w14:textId="4E638DD7" w:rsidR="00835B52" w:rsidRDefault="00835B52" w:rsidP="00835B52">
      <w:pPr>
        <w:spacing w:line="288" w:lineRule="auto"/>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模型的编译需要确定模型的损失函数，即目标函数，还有模型的优化器。本系统中所选取的损失函数是平均绝对值误差（mean</w:t>
      </w:r>
      <w:r>
        <w:rPr>
          <w:rFonts w:ascii="宋体" w:eastAsia="宋体" w:hAnsi="宋体" w:cs="Arial"/>
          <w:sz w:val="24"/>
          <w:szCs w:val="24"/>
          <w:shd w:val="clear" w:color="auto" w:fill="FCFCFC"/>
        </w:rPr>
        <w:t xml:space="preserve"> </w:t>
      </w:r>
      <w:r>
        <w:rPr>
          <w:rFonts w:ascii="宋体" w:eastAsia="宋体" w:hAnsi="宋体" w:cs="Arial" w:hint="eastAsia"/>
          <w:sz w:val="24"/>
          <w:szCs w:val="24"/>
          <w:shd w:val="clear" w:color="auto" w:fill="FCFCFC"/>
        </w:rPr>
        <w:t>absolute</w:t>
      </w:r>
      <w:r>
        <w:rPr>
          <w:rFonts w:ascii="宋体" w:eastAsia="宋体" w:hAnsi="宋体" w:cs="Arial"/>
          <w:sz w:val="24"/>
          <w:szCs w:val="24"/>
          <w:shd w:val="clear" w:color="auto" w:fill="FCFCFC"/>
        </w:rPr>
        <w:t xml:space="preserve"> </w:t>
      </w:r>
      <w:r>
        <w:rPr>
          <w:rFonts w:ascii="宋体" w:eastAsia="宋体" w:hAnsi="宋体" w:cs="Arial" w:hint="eastAsia"/>
          <w:sz w:val="24"/>
          <w:szCs w:val="24"/>
          <w:shd w:val="clear" w:color="auto" w:fill="FCFCFC"/>
        </w:rPr>
        <w:t>error），它的计算方法是求输出值与真实值的差值的绝对值的平均数。本系统所选取的优化器是</w:t>
      </w:r>
      <w:r w:rsidR="005756D8" w:rsidRPr="005756D8">
        <w:rPr>
          <w:rFonts w:ascii="宋体" w:eastAsia="宋体" w:hAnsi="宋体" w:cs="Times New Roman" w:hint="eastAsia"/>
          <w:sz w:val="24"/>
          <w:szCs w:val="24"/>
          <w:shd w:val="clear" w:color="auto" w:fill="FFFFFF"/>
        </w:rPr>
        <w:t>Adam</w:t>
      </w:r>
      <w:r w:rsidR="005756D8">
        <w:rPr>
          <w:rFonts w:ascii="宋体" w:eastAsia="宋体" w:hAnsi="宋体" w:cs="Times New Roman" w:hint="eastAsia"/>
          <w:sz w:val="24"/>
          <w:szCs w:val="24"/>
          <w:shd w:val="clear" w:color="auto" w:fill="FFFFFF"/>
        </w:rPr>
        <w:t>。</w:t>
      </w:r>
      <w:r w:rsidR="00413115">
        <w:rPr>
          <w:rFonts w:ascii="宋体" w:eastAsia="宋体" w:hAnsi="宋体" w:cs="Times New Roman" w:hint="eastAsia"/>
          <w:sz w:val="24"/>
          <w:szCs w:val="24"/>
          <w:shd w:val="clear" w:color="auto" w:fill="FFFFFF"/>
        </w:rPr>
        <w:t>Adam算法和</w:t>
      </w:r>
      <w:r w:rsidR="007B7B7D">
        <w:rPr>
          <w:rFonts w:ascii="宋体" w:eastAsia="宋体" w:hAnsi="宋体" w:cs="Times New Roman" w:hint="eastAsia"/>
          <w:sz w:val="24"/>
          <w:szCs w:val="24"/>
          <w:shd w:val="clear" w:color="auto" w:fill="FFFFFF"/>
        </w:rPr>
        <w:t>传统的随机梯度下降算法不同，</w:t>
      </w:r>
      <w:r w:rsidR="001F3E94">
        <w:rPr>
          <w:rFonts w:ascii="宋体" w:eastAsia="宋体" w:hAnsi="宋体" w:cs="Times New Roman" w:hint="eastAsia"/>
          <w:sz w:val="24"/>
          <w:szCs w:val="24"/>
          <w:shd w:val="clear" w:color="auto" w:fill="FFFFFF"/>
        </w:rPr>
        <w:t>传统的随机梯度下降在模型训练的过程中保持稳定不变的学习率，而</w:t>
      </w:r>
      <w:r w:rsidR="001F3E94">
        <w:rPr>
          <w:rFonts w:ascii="宋体" w:eastAsia="宋体" w:hAnsi="宋体" w:cs="Times New Roman"/>
          <w:sz w:val="24"/>
          <w:szCs w:val="24"/>
          <w:shd w:val="clear" w:color="auto" w:fill="FFFFFF"/>
        </w:rPr>
        <w:t>Adam</w:t>
      </w:r>
      <w:r w:rsidR="001F3E94">
        <w:rPr>
          <w:rFonts w:ascii="宋体" w:eastAsia="宋体" w:hAnsi="宋体" w:cs="Times New Roman" w:hint="eastAsia"/>
          <w:sz w:val="24"/>
          <w:szCs w:val="24"/>
          <w:shd w:val="clear" w:color="auto" w:fill="FFFFFF"/>
        </w:rPr>
        <w:t>的学习率是自适应的，并且</w:t>
      </w:r>
      <w:r w:rsidR="005756D8" w:rsidRPr="005756D8">
        <w:rPr>
          <w:rFonts w:ascii="宋体" w:eastAsia="宋体" w:hAnsi="宋体" w:hint="eastAsia"/>
          <w:sz w:val="24"/>
          <w:szCs w:val="24"/>
          <w:shd w:val="clear" w:color="auto" w:fill="FFFFFF"/>
        </w:rPr>
        <w:t>Adam算法是将Momentum算法和RMSProp算法结合起来使用的一种算法</w:t>
      </w:r>
      <w:r w:rsidR="00FD010C">
        <w:rPr>
          <w:rFonts w:ascii="宋体" w:eastAsia="宋体" w:hAnsi="宋体" w:hint="eastAsia"/>
          <w:sz w:val="24"/>
          <w:szCs w:val="24"/>
          <w:shd w:val="clear" w:color="auto" w:fill="FFFFFF"/>
        </w:rPr>
        <w:t>，</w:t>
      </w:r>
      <w:r w:rsidR="00D71FB5">
        <w:rPr>
          <w:rFonts w:ascii="宋体" w:eastAsia="宋体" w:hAnsi="宋体" w:hint="eastAsia"/>
          <w:sz w:val="24"/>
          <w:szCs w:val="24"/>
          <w:shd w:val="clear" w:color="auto" w:fill="FFFFFF"/>
        </w:rPr>
        <w:t>它不但对</w:t>
      </w:r>
      <w:r w:rsidR="00D71FB5" w:rsidRPr="00D71FB5">
        <w:rPr>
          <w:rFonts w:ascii="宋体" w:eastAsia="宋体" w:hAnsi="宋体" w:hint="eastAsia"/>
          <w:sz w:val="24"/>
          <w:szCs w:val="24"/>
          <w:shd w:val="clear" w:color="auto" w:fill="FFFFFF"/>
        </w:rPr>
        <w:t>过去梯度的平方 vt 的指数衰减平均值</w:t>
      </w:r>
      <w:r w:rsidR="00D71FB5">
        <w:rPr>
          <w:rFonts w:ascii="宋体" w:eastAsia="宋体" w:hAnsi="宋体" w:hint="eastAsia"/>
          <w:sz w:val="24"/>
          <w:szCs w:val="24"/>
          <w:shd w:val="clear" w:color="auto" w:fill="FFFFFF"/>
        </w:rPr>
        <w:t>进行了储存，而且</w:t>
      </w:r>
      <w:r w:rsidR="00D71FB5" w:rsidRPr="00D71FB5">
        <w:rPr>
          <w:rFonts w:ascii="宋体" w:eastAsia="宋体" w:hAnsi="宋体" w:hint="eastAsia"/>
          <w:sz w:val="24"/>
          <w:szCs w:val="24"/>
          <w:shd w:val="clear" w:color="auto" w:fill="FFFFFF"/>
        </w:rPr>
        <w:t>保持了过去梯度 mt 的指数衰减平均值</w:t>
      </w:r>
      <w:r w:rsidR="00D71FB5">
        <w:rPr>
          <w:rFonts w:ascii="宋体" w:eastAsia="宋体" w:hAnsi="宋体" w:hint="eastAsia"/>
          <w:sz w:val="24"/>
          <w:szCs w:val="24"/>
          <w:shd w:val="clear" w:color="auto" w:fill="FFFFFF"/>
        </w:rPr>
        <w:t>，它在处理非</w:t>
      </w:r>
      <w:proofErr w:type="gramStart"/>
      <w:r w:rsidR="00D71FB5">
        <w:rPr>
          <w:rFonts w:ascii="宋体" w:eastAsia="宋体" w:hAnsi="宋体" w:hint="eastAsia"/>
          <w:sz w:val="24"/>
          <w:szCs w:val="24"/>
          <w:shd w:val="clear" w:color="auto" w:fill="FFFFFF"/>
        </w:rPr>
        <w:t>凸</w:t>
      </w:r>
      <w:proofErr w:type="gramEnd"/>
      <w:r w:rsidR="00D71FB5">
        <w:rPr>
          <w:rFonts w:ascii="宋体" w:eastAsia="宋体" w:hAnsi="宋体" w:hint="eastAsia"/>
          <w:sz w:val="24"/>
          <w:szCs w:val="24"/>
          <w:shd w:val="clear" w:color="auto" w:fill="FFFFFF"/>
        </w:rPr>
        <w:t>优化的场景时有计算高效性，所需要的内存少等优势，实验表明，adam算法比其他的适应性学习方法的表现更加良好。</w:t>
      </w:r>
      <w:r w:rsidR="00FD010C">
        <w:rPr>
          <w:rFonts w:ascii="宋体" w:eastAsia="宋体" w:hAnsi="宋体" w:hint="eastAsia"/>
          <w:sz w:val="24"/>
          <w:szCs w:val="24"/>
          <w:shd w:val="clear" w:color="auto" w:fill="FFFFFF"/>
        </w:rPr>
        <w:t>所以</w:t>
      </w:r>
      <w:r w:rsidR="001F3E94">
        <w:rPr>
          <w:rFonts w:ascii="宋体" w:eastAsia="宋体" w:hAnsi="宋体" w:hint="eastAsia"/>
          <w:sz w:val="24"/>
          <w:szCs w:val="24"/>
          <w:shd w:val="clear" w:color="auto" w:fill="FFFFFF"/>
        </w:rPr>
        <w:t>本系统将</w:t>
      </w:r>
      <w:r w:rsidR="00FD010C">
        <w:rPr>
          <w:rFonts w:ascii="宋体" w:eastAsia="宋体" w:hAnsi="宋体" w:hint="eastAsia"/>
          <w:sz w:val="24"/>
          <w:szCs w:val="24"/>
          <w:shd w:val="clear" w:color="auto" w:fill="FFFFFF"/>
        </w:rPr>
        <w:t>采取更加良好的优化器</w:t>
      </w:r>
      <w:r w:rsidR="001F3E94">
        <w:rPr>
          <w:rFonts w:ascii="宋体" w:eastAsia="宋体" w:hAnsi="宋体" w:hint="eastAsia"/>
          <w:sz w:val="24"/>
          <w:szCs w:val="24"/>
          <w:shd w:val="clear" w:color="auto" w:fill="FFFFFF"/>
        </w:rPr>
        <w:t>以更好得提升机器学习的速度和效果</w:t>
      </w:r>
      <w:r w:rsidR="00FD010C">
        <w:rPr>
          <w:rFonts w:ascii="宋体" w:eastAsia="宋体" w:hAnsi="宋体" w:hint="eastAsia"/>
          <w:sz w:val="24"/>
          <w:szCs w:val="24"/>
          <w:shd w:val="clear" w:color="auto" w:fill="FFFFFF"/>
        </w:rPr>
        <w:t>。</w:t>
      </w:r>
    </w:p>
    <w:p w14:paraId="4078056C" w14:textId="698B80E1" w:rsidR="00FF46C1" w:rsidRDefault="00565393" w:rsidP="00CE64D2">
      <w:pPr>
        <w:spacing w:line="288" w:lineRule="auto"/>
        <w:ind w:firstLineChars="200" w:firstLine="480"/>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在完成对模型对编译工作后，</w:t>
      </w:r>
      <w:r w:rsidR="00FF46C1">
        <w:rPr>
          <w:rFonts w:ascii="宋体" w:eastAsia="宋体" w:hAnsi="宋体" w:cs="Arial" w:hint="eastAsia"/>
          <w:sz w:val="24"/>
          <w:szCs w:val="24"/>
          <w:shd w:val="clear" w:color="auto" w:fill="FCFCFC"/>
        </w:rPr>
        <w:t>调用sequential对象中的fit函数来对模型进行训练。函数中所需要提供的参数有训练集的输入值和目标值</w:t>
      </w:r>
      <w:r w:rsidR="00373A7F">
        <w:rPr>
          <w:rFonts w:ascii="宋体" w:eastAsia="宋体" w:hAnsi="宋体" w:cs="Arial" w:hint="eastAsia"/>
          <w:sz w:val="24"/>
          <w:szCs w:val="24"/>
          <w:shd w:val="clear" w:color="auto" w:fill="FCFCFC"/>
        </w:rPr>
        <w:t>，同时还有训练轮数（epochs）以及一次训练所取样本数（b</w:t>
      </w:r>
      <w:r w:rsidR="00373A7F">
        <w:rPr>
          <w:rFonts w:ascii="宋体" w:eastAsia="宋体" w:hAnsi="宋体" w:cs="Arial"/>
          <w:sz w:val="24"/>
          <w:szCs w:val="24"/>
          <w:shd w:val="clear" w:color="auto" w:fill="FCFCFC"/>
        </w:rPr>
        <w:t>atch_size</w:t>
      </w:r>
      <w:r w:rsidR="00373A7F">
        <w:rPr>
          <w:rFonts w:ascii="宋体" w:eastAsia="宋体" w:hAnsi="宋体" w:cs="Arial" w:hint="eastAsia"/>
          <w:sz w:val="24"/>
          <w:szCs w:val="24"/>
          <w:shd w:val="clear" w:color="auto" w:fill="FCFCFC"/>
        </w:rPr>
        <w:t>）。一轮epoch就是将所有训练集上的数据放进</w:t>
      </w:r>
      <w:r w:rsidR="00373A7F">
        <w:rPr>
          <w:rFonts w:ascii="宋体" w:eastAsia="宋体" w:hAnsi="宋体" w:cs="Arial" w:hint="eastAsia"/>
          <w:sz w:val="24"/>
          <w:szCs w:val="24"/>
          <w:shd w:val="clear" w:color="auto" w:fill="FCFCFC"/>
        </w:rPr>
        <w:lastRenderedPageBreak/>
        <w:t>搭建好的模型中训练一次</w:t>
      </w:r>
      <w:r w:rsidR="00835B52">
        <w:rPr>
          <w:rFonts w:ascii="宋体" w:eastAsia="宋体" w:hAnsi="宋体" w:cs="Arial" w:hint="eastAsia"/>
          <w:sz w:val="24"/>
          <w:szCs w:val="24"/>
          <w:shd w:val="clear" w:color="auto" w:fill="FCFCFC"/>
        </w:rPr>
        <w:t>，当训练轮数过小的时候，会使得</w:t>
      </w:r>
      <w:r w:rsidR="00630E62">
        <w:rPr>
          <w:rFonts w:ascii="宋体" w:eastAsia="宋体" w:hAnsi="宋体" w:cs="Arial" w:hint="eastAsia"/>
          <w:sz w:val="24"/>
          <w:szCs w:val="24"/>
          <w:shd w:val="clear" w:color="auto" w:fill="FCFCFC"/>
        </w:rPr>
        <w:t>损失值并没有达到最优的附近，还有下降的空降，当训练轮数过多的时候，又会导致资源的浪费</w:t>
      </w:r>
      <w:r>
        <w:rPr>
          <w:rFonts w:ascii="宋体" w:eastAsia="宋体" w:hAnsi="宋体" w:cs="Arial" w:hint="eastAsia"/>
          <w:sz w:val="24"/>
          <w:szCs w:val="24"/>
          <w:shd w:val="clear" w:color="auto" w:fill="FCFCFC"/>
        </w:rPr>
        <w:t>，所以在选取合适训练轮数会使得损失值达到最优但是又不导致资源的浪费</w:t>
      </w:r>
      <w:r w:rsidR="00630E62">
        <w:rPr>
          <w:rFonts w:ascii="宋体" w:eastAsia="宋体" w:hAnsi="宋体" w:cs="Arial" w:hint="eastAsia"/>
          <w:sz w:val="24"/>
          <w:szCs w:val="24"/>
          <w:shd w:val="clear" w:color="auto" w:fill="FCFCFC"/>
        </w:rPr>
        <w:t>。同理，batch_size过小会使得电脑的内存利用率低，数据的训练速度小，但是过大的batch_</w:t>
      </w:r>
      <w:r w:rsidR="00630E62">
        <w:rPr>
          <w:rFonts w:ascii="宋体" w:eastAsia="宋体" w:hAnsi="宋体" w:cs="Arial"/>
          <w:sz w:val="24"/>
          <w:szCs w:val="24"/>
          <w:shd w:val="clear" w:color="auto" w:fill="FCFCFC"/>
        </w:rPr>
        <w:t>size</w:t>
      </w:r>
      <w:r w:rsidR="00630E62">
        <w:rPr>
          <w:rFonts w:ascii="宋体" w:eastAsia="宋体" w:hAnsi="宋体" w:cs="Arial" w:hint="eastAsia"/>
          <w:sz w:val="24"/>
          <w:szCs w:val="24"/>
          <w:shd w:val="clear" w:color="auto" w:fill="FCFCFC"/>
        </w:rPr>
        <w:t>又会引起内存爆炸，所以的选取合适的batch_</w:t>
      </w:r>
      <w:r w:rsidR="00630E62">
        <w:rPr>
          <w:rFonts w:ascii="宋体" w:eastAsia="宋体" w:hAnsi="宋体" w:cs="Arial"/>
          <w:sz w:val="24"/>
          <w:szCs w:val="24"/>
          <w:shd w:val="clear" w:color="auto" w:fill="FCFCFC"/>
        </w:rPr>
        <w:t>size</w:t>
      </w:r>
      <w:r w:rsidR="00630E62">
        <w:rPr>
          <w:rFonts w:ascii="宋体" w:eastAsia="宋体" w:hAnsi="宋体" w:cs="Arial" w:hint="eastAsia"/>
          <w:sz w:val="24"/>
          <w:szCs w:val="24"/>
          <w:shd w:val="clear" w:color="auto" w:fill="FCFCFC"/>
        </w:rPr>
        <w:t>使得梯度下降的方向更加准确，使得训练速度接近最大值。</w:t>
      </w:r>
    </w:p>
    <w:p w14:paraId="29556DAC" w14:textId="01474605" w:rsidR="00630E62" w:rsidRDefault="00630E62" w:rsidP="00652204">
      <w:pPr>
        <w:spacing w:line="288" w:lineRule="auto"/>
        <w:ind w:firstLineChars="200" w:firstLine="480"/>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对于模型的优化方面</w:t>
      </w:r>
      <w:r w:rsidR="00FB040C">
        <w:rPr>
          <w:rFonts w:ascii="宋体" w:eastAsia="宋体" w:hAnsi="宋体" w:cs="Arial" w:hint="eastAsia"/>
          <w:sz w:val="24"/>
          <w:szCs w:val="24"/>
          <w:shd w:val="clear" w:color="auto" w:fill="FCFCFC"/>
        </w:rPr>
        <w:t>，本系统对模型评价的指标有</w:t>
      </w:r>
      <w:r w:rsidR="00652204">
        <w:rPr>
          <w:rFonts w:ascii="宋体" w:eastAsia="宋体" w:hAnsi="宋体" w:cs="Arial" w:hint="eastAsia"/>
          <w:sz w:val="24"/>
          <w:szCs w:val="24"/>
          <w:shd w:val="clear" w:color="auto" w:fill="FCFCFC"/>
        </w:rPr>
        <w:t>：</w:t>
      </w:r>
      <w:bookmarkStart w:id="35" w:name="_Hlk40635258"/>
      <w:r w:rsidR="00FB040C">
        <w:rPr>
          <w:rFonts w:ascii="宋体" w:eastAsia="宋体" w:hAnsi="宋体" w:cs="Arial" w:hint="eastAsia"/>
          <w:sz w:val="24"/>
          <w:szCs w:val="24"/>
          <w:shd w:val="clear" w:color="auto" w:fill="FCFCFC"/>
        </w:rPr>
        <w:t>解释回归模型方差得分（</w:t>
      </w:r>
      <w:r w:rsidR="00FB040C" w:rsidRPr="00FB040C">
        <w:rPr>
          <w:rFonts w:ascii="宋体" w:eastAsia="宋体" w:hAnsi="宋体" w:cs="Arial"/>
          <w:sz w:val="24"/>
          <w:szCs w:val="24"/>
          <w:shd w:val="clear" w:color="auto" w:fill="FCFCFC"/>
        </w:rPr>
        <w:t>explained</w:t>
      </w:r>
      <w:r w:rsidR="00FB040C">
        <w:rPr>
          <w:rFonts w:ascii="宋体" w:eastAsia="宋体" w:hAnsi="宋体" w:cs="Arial"/>
          <w:sz w:val="24"/>
          <w:szCs w:val="24"/>
          <w:shd w:val="clear" w:color="auto" w:fill="FCFCFC"/>
        </w:rPr>
        <w:t xml:space="preserve"> </w:t>
      </w:r>
      <w:r w:rsidR="00FB040C" w:rsidRPr="00FB040C">
        <w:rPr>
          <w:rFonts w:ascii="宋体" w:eastAsia="宋体" w:hAnsi="宋体" w:cs="Arial"/>
          <w:sz w:val="24"/>
          <w:szCs w:val="24"/>
          <w:shd w:val="clear" w:color="auto" w:fill="FCFCFC"/>
        </w:rPr>
        <w:t>variance</w:t>
      </w:r>
      <w:r w:rsidR="00FB040C">
        <w:rPr>
          <w:rFonts w:ascii="宋体" w:eastAsia="宋体" w:hAnsi="宋体" w:cs="Arial"/>
          <w:sz w:val="24"/>
          <w:szCs w:val="24"/>
          <w:shd w:val="clear" w:color="auto" w:fill="FCFCFC"/>
        </w:rPr>
        <w:t xml:space="preserve"> </w:t>
      </w:r>
      <w:r w:rsidR="00FB040C" w:rsidRPr="00FB040C">
        <w:rPr>
          <w:rFonts w:ascii="宋体" w:eastAsia="宋体" w:hAnsi="宋体" w:cs="Arial"/>
          <w:sz w:val="24"/>
          <w:szCs w:val="24"/>
          <w:shd w:val="clear" w:color="auto" w:fill="FCFCFC"/>
        </w:rPr>
        <w:t>score</w:t>
      </w:r>
      <w:r w:rsidR="00FB040C">
        <w:rPr>
          <w:rFonts w:ascii="宋体" w:eastAsia="宋体" w:hAnsi="宋体" w:cs="Arial" w:hint="eastAsia"/>
          <w:sz w:val="24"/>
          <w:szCs w:val="24"/>
          <w:shd w:val="clear" w:color="auto" w:fill="FCFCFC"/>
        </w:rPr>
        <w:t>）、</w:t>
      </w:r>
      <w:r w:rsidR="00FB040C" w:rsidRPr="00FB040C">
        <w:rPr>
          <w:rFonts w:ascii="宋体" w:eastAsia="宋体" w:hAnsi="宋体" w:cs="Arial" w:hint="eastAsia"/>
          <w:sz w:val="24"/>
          <w:szCs w:val="24"/>
          <w:shd w:val="clear" w:color="auto" w:fill="FCFCFC"/>
        </w:rPr>
        <w:t>均方差</w:t>
      </w:r>
      <w:r w:rsidR="00FB040C">
        <w:rPr>
          <w:rFonts w:ascii="宋体" w:eastAsia="宋体" w:hAnsi="宋体" w:cs="Arial" w:hint="eastAsia"/>
          <w:sz w:val="24"/>
          <w:szCs w:val="24"/>
          <w:shd w:val="clear" w:color="auto" w:fill="FCFCFC"/>
        </w:rPr>
        <w:t>（</w:t>
      </w:r>
      <w:r w:rsidR="00FB040C" w:rsidRPr="00FB040C">
        <w:rPr>
          <w:rFonts w:ascii="宋体" w:eastAsia="宋体" w:hAnsi="宋体" w:cs="Arial"/>
          <w:sz w:val="24"/>
          <w:szCs w:val="24"/>
          <w:shd w:val="clear" w:color="auto" w:fill="FCFCFC"/>
        </w:rPr>
        <w:t>mean</w:t>
      </w:r>
      <w:r w:rsidR="00FB040C">
        <w:rPr>
          <w:rFonts w:ascii="宋体" w:eastAsia="宋体" w:hAnsi="宋体" w:cs="Arial"/>
          <w:sz w:val="24"/>
          <w:szCs w:val="24"/>
          <w:shd w:val="clear" w:color="auto" w:fill="FCFCFC"/>
        </w:rPr>
        <w:t xml:space="preserve"> </w:t>
      </w:r>
      <w:r w:rsidR="00FB040C" w:rsidRPr="00FB040C">
        <w:rPr>
          <w:rFonts w:ascii="宋体" w:eastAsia="宋体" w:hAnsi="宋体" w:cs="Arial"/>
          <w:sz w:val="24"/>
          <w:szCs w:val="24"/>
          <w:shd w:val="clear" w:color="auto" w:fill="FCFCFC"/>
        </w:rPr>
        <w:t>squared</w:t>
      </w:r>
      <w:r w:rsidR="00FB040C">
        <w:rPr>
          <w:rFonts w:ascii="宋体" w:eastAsia="宋体" w:hAnsi="宋体" w:cs="Arial"/>
          <w:sz w:val="24"/>
          <w:szCs w:val="24"/>
          <w:shd w:val="clear" w:color="auto" w:fill="FCFCFC"/>
        </w:rPr>
        <w:t xml:space="preserve"> </w:t>
      </w:r>
      <w:r w:rsidR="00FB040C" w:rsidRPr="00FB040C">
        <w:rPr>
          <w:rFonts w:ascii="宋体" w:eastAsia="宋体" w:hAnsi="宋体" w:cs="Arial"/>
          <w:sz w:val="24"/>
          <w:szCs w:val="24"/>
          <w:shd w:val="clear" w:color="auto" w:fill="FCFCFC"/>
        </w:rPr>
        <w:t>error</w:t>
      </w:r>
      <w:r w:rsidR="00FB040C">
        <w:rPr>
          <w:rFonts w:ascii="宋体" w:eastAsia="宋体" w:hAnsi="宋体" w:cs="Arial" w:hint="eastAsia"/>
          <w:sz w:val="24"/>
          <w:szCs w:val="24"/>
          <w:shd w:val="clear" w:color="auto" w:fill="FCFCFC"/>
        </w:rPr>
        <w:t>）</w:t>
      </w:r>
      <w:r w:rsidR="003127A5">
        <w:rPr>
          <w:rFonts w:ascii="宋体" w:eastAsia="宋体" w:hAnsi="宋体" w:cs="Arial" w:hint="eastAsia"/>
          <w:sz w:val="24"/>
          <w:szCs w:val="24"/>
          <w:shd w:val="clear" w:color="auto" w:fill="FCFCFC"/>
        </w:rPr>
        <w:t>、</w:t>
      </w:r>
      <w:r w:rsidR="003127A5" w:rsidRPr="003127A5">
        <w:rPr>
          <w:rFonts w:ascii="宋体" w:eastAsia="宋体" w:hAnsi="宋体" w:cs="Arial" w:hint="eastAsia"/>
          <w:sz w:val="24"/>
          <w:szCs w:val="24"/>
          <w:shd w:val="clear" w:color="auto" w:fill="FCFCFC"/>
        </w:rPr>
        <w:t>判定系数</w:t>
      </w:r>
      <w:r w:rsidR="003127A5">
        <w:rPr>
          <w:rFonts w:ascii="宋体" w:eastAsia="宋体" w:hAnsi="宋体" w:cs="Arial" w:hint="eastAsia"/>
          <w:sz w:val="24"/>
          <w:szCs w:val="24"/>
          <w:shd w:val="clear" w:color="auto" w:fill="FCFCFC"/>
        </w:rPr>
        <w:t>（</w:t>
      </w:r>
      <w:r w:rsidR="003127A5" w:rsidRPr="003127A5">
        <w:rPr>
          <w:rFonts w:ascii="宋体" w:eastAsia="宋体" w:hAnsi="宋体" w:cs="Arial"/>
          <w:sz w:val="24"/>
          <w:szCs w:val="24"/>
          <w:shd w:val="clear" w:color="auto" w:fill="FCFCFC"/>
        </w:rPr>
        <w:t>r2</w:t>
      </w:r>
      <w:r w:rsidR="003127A5">
        <w:rPr>
          <w:rFonts w:ascii="宋体" w:eastAsia="宋体" w:hAnsi="宋体" w:cs="Arial"/>
          <w:sz w:val="24"/>
          <w:szCs w:val="24"/>
          <w:shd w:val="clear" w:color="auto" w:fill="FCFCFC"/>
        </w:rPr>
        <w:t xml:space="preserve"> </w:t>
      </w:r>
      <w:r w:rsidR="003127A5" w:rsidRPr="003127A5">
        <w:rPr>
          <w:rFonts w:ascii="宋体" w:eastAsia="宋体" w:hAnsi="宋体" w:cs="Arial"/>
          <w:sz w:val="24"/>
          <w:szCs w:val="24"/>
          <w:shd w:val="clear" w:color="auto" w:fill="FCFCFC"/>
        </w:rPr>
        <w:t>score</w:t>
      </w:r>
      <w:r w:rsidR="003127A5">
        <w:rPr>
          <w:rFonts w:ascii="宋体" w:eastAsia="宋体" w:hAnsi="宋体" w:cs="Arial" w:hint="eastAsia"/>
          <w:sz w:val="24"/>
          <w:szCs w:val="24"/>
          <w:shd w:val="clear" w:color="auto" w:fill="FCFCFC"/>
        </w:rPr>
        <w:t>）和</w:t>
      </w:r>
      <w:r w:rsidR="003127A5" w:rsidRPr="003127A5">
        <w:rPr>
          <w:rFonts w:ascii="宋体" w:eastAsia="宋体" w:hAnsi="宋体" w:cs="Arial" w:hint="eastAsia"/>
          <w:sz w:val="24"/>
          <w:szCs w:val="24"/>
          <w:shd w:val="clear" w:color="auto" w:fill="FCFCFC"/>
        </w:rPr>
        <w:t>平均绝对误差</w:t>
      </w:r>
      <w:r w:rsidR="003127A5">
        <w:rPr>
          <w:rFonts w:ascii="宋体" w:eastAsia="宋体" w:hAnsi="宋体" w:cs="Arial" w:hint="eastAsia"/>
          <w:sz w:val="24"/>
          <w:szCs w:val="24"/>
          <w:shd w:val="clear" w:color="auto" w:fill="FCFCFC"/>
        </w:rPr>
        <w:t>（</w:t>
      </w:r>
      <w:r w:rsidR="003127A5" w:rsidRPr="003127A5">
        <w:rPr>
          <w:rFonts w:ascii="宋体" w:eastAsia="宋体" w:hAnsi="宋体" w:cs="Arial"/>
          <w:sz w:val="24"/>
          <w:szCs w:val="24"/>
          <w:shd w:val="clear" w:color="auto" w:fill="FCFCFC"/>
        </w:rPr>
        <w:t>mean</w:t>
      </w:r>
      <w:r w:rsidR="003127A5">
        <w:rPr>
          <w:rFonts w:ascii="宋体" w:eastAsia="宋体" w:hAnsi="宋体" w:cs="Arial"/>
          <w:sz w:val="24"/>
          <w:szCs w:val="24"/>
          <w:shd w:val="clear" w:color="auto" w:fill="FCFCFC"/>
        </w:rPr>
        <w:t xml:space="preserve"> </w:t>
      </w:r>
      <w:r w:rsidR="003127A5" w:rsidRPr="003127A5">
        <w:rPr>
          <w:rFonts w:ascii="宋体" w:eastAsia="宋体" w:hAnsi="宋体" w:cs="Arial"/>
          <w:sz w:val="24"/>
          <w:szCs w:val="24"/>
          <w:shd w:val="clear" w:color="auto" w:fill="FCFCFC"/>
        </w:rPr>
        <w:t>absolute</w:t>
      </w:r>
      <w:r w:rsidR="003127A5">
        <w:rPr>
          <w:rFonts w:ascii="宋体" w:eastAsia="宋体" w:hAnsi="宋体" w:cs="Arial"/>
          <w:sz w:val="24"/>
          <w:szCs w:val="24"/>
          <w:shd w:val="clear" w:color="auto" w:fill="FCFCFC"/>
        </w:rPr>
        <w:t xml:space="preserve"> </w:t>
      </w:r>
      <w:r w:rsidR="003127A5" w:rsidRPr="003127A5">
        <w:rPr>
          <w:rFonts w:ascii="宋体" w:eastAsia="宋体" w:hAnsi="宋体" w:cs="Arial"/>
          <w:sz w:val="24"/>
          <w:szCs w:val="24"/>
          <w:shd w:val="clear" w:color="auto" w:fill="FCFCFC"/>
        </w:rPr>
        <w:t>error</w:t>
      </w:r>
      <w:r w:rsidR="003127A5">
        <w:rPr>
          <w:rFonts w:ascii="宋体" w:eastAsia="宋体" w:hAnsi="宋体" w:cs="Arial" w:hint="eastAsia"/>
          <w:sz w:val="24"/>
          <w:szCs w:val="24"/>
          <w:shd w:val="clear" w:color="auto" w:fill="FCFCFC"/>
        </w:rPr>
        <w:t>）</w:t>
      </w:r>
      <w:bookmarkEnd w:id="35"/>
      <w:r w:rsidR="00652204">
        <w:rPr>
          <w:rFonts w:ascii="宋体" w:eastAsia="宋体" w:hAnsi="宋体" w:cs="Arial" w:hint="eastAsia"/>
          <w:sz w:val="24"/>
          <w:szCs w:val="24"/>
          <w:shd w:val="clear" w:color="auto" w:fill="FCFCFC"/>
        </w:rPr>
        <w:t>，解释回归模型方差得分和判定系数的值</w:t>
      </w:r>
      <w:r w:rsidR="00652204" w:rsidRPr="00652204">
        <w:rPr>
          <w:rFonts w:ascii="宋体" w:eastAsia="宋体" w:hAnsi="宋体" w:cs="Arial" w:hint="eastAsia"/>
          <w:sz w:val="24"/>
          <w:szCs w:val="24"/>
          <w:shd w:val="clear" w:color="auto" w:fill="FCFCFC"/>
        </w:rPr>
        <w:t>接近于1说明自变量越能解释因变量的方差变化，值越小则说明效果越差</w:t>
      </w:r>
      <w:r w:rsidR="00652204">
        <w:rPr>
          <w:rFonts w:ascii="宋体" w:eastAsia="宋体" w:hAnsi="宋体" w:cs="Arial" w:hint="eastAsia"/>
          <w:sz w:val="24"/>
          <w:szCs w:val="24"/>
          <w:shd w:val="clear" w:color="auto" w:fill="FCFCFC"/>
        </w:rPr>
        <w:t>，而均方差和</w:t>
      </w:r>
      <w:r w:rsidR="00C6450A">
        <w:rPr>
          <w:rFonts w:ascii="宋体" w:eastAsia="宋体" w:hAnsi="宋体" w:cs="Arial" w:hint="eastAsia"/>
          <w:sz w:val="24"/>
          <w:szCs w:val="24"/>
          <w:shd w:val="clear" w:color="auto" w:fill="FCFCFC"/>
        </w:rPr>
        <w:t>平均</w:t>
      </w:r>
      <w:r w:rsidR="00652204">
        <w:rPr>
          <w:rFonts w:ascii="宋体" w:eastAsia="宋体" w:hAnsi="宋体" w:cs="Arial" w:hint="eastAsia"/>
          <w:sz w:val="24"/>
          <w:szCs w:val="24"/>
          <w:shd w:val="clear" w:color="auto" w:fill="FCFCFC"/>
        </w:rPr>
        <w:t>绝对误差的值越小越好</w:t>
      </w:r>
      <w:r w:rsidR="00FB040C">
        <w:rPr>
          <w:rFonts w:ascii="宋体" w:eastAsia="宋体" w:hAnsi="宋体" w:cs="Arial" w:hint="eastAsia"/>
          <w:sz w:val="24"/>
          <w:szCs w:val="24"/>
          <w:shd w:val="clear" w:color="auto" w:fill="FCFCFC"/>
        </w:rPr>
        <w:t>。本系统在进行</w:t>
      </w:r>
      <w:r w:rsidR="00565393">
        <w:rPr>
          <w:rFonts w:ascii="宋体" w:eastAsia="宋体" w:hAnsi="宋体" w:cs="Arial" w:hint="eastAsia"/>
          <w:sz w:val="24"/>
          <w:szCs w:val="24"/>
          <w:shd w:val="clear" w:color="auto" w:fill="FCFCFC"/>
        </w:rPr>
        <w:t>实验初期</w:t>
      </w:r>
      <w:r w:rsidR="00FB040C">
        <w:rPr>
          <w:rFonts w:ascii="宋体" w:eastAsia="宋体" w:hAnsi="宋体" w:cs="Arial" w:hint="eastAsia"/>
          <w:sz w:val="24"/>
          <w:szCs w:val="24"/>
          <w:shd w:val="clear" w:color="auto" w:fill="FCFCFC"/>
        </w:rPr>
        <w:t>的时候并没有设计</w:t>
      </w:r>
      <w:r w:rsidR="00565393">
        <w:rPr>
          <w:rFonts w:ascii="宋体" w:eastAsia="宋体" w:hAnsi="宋体" w:cs="Arial" w:hint="eastAsia"/>
          <w:sz w:val="24"/>
          <w:szCs w:val="24"/>
          <w:shd w:val="clear" w:color="auto" w:fill="FCFCFC"/>
        </w:rPr>
        <w:t>CNN-GRU这样的</w:t>
      </w:r>
      <w:r w:rsidR="00FB040C">
        <w:rPr>
          <w:rFonts w:ascii="宋体" w:eastAsia="宋体" w:hAnsi="宋体" w:cs="Arial" w:hint="eastAsia"/>
          <w:sz w:val="24"/>
          <w:szCs w:val="24"/>
          <w:shd w:val="clear" w:color="auto" w:fill="FCFCFC"/>
        </w:rPr>
        <w:t>模型结构，</w:t>
      </w:r>
      <w:r w:rsidR="00565393">
        <w:rPr>
          <w:rFonts w:ascii="宋体" w:eastAsia="宋体" w:hAnsi="宋体" w:cs="Arial" w:hint="eastAsia"/>
          <w:sz w:val="24"/>
          <w:szCs w:val="24"/>
          <w:shd w:val="clear" w:color="auto" w:fill="FCFCFC"/>
        </w:rPr>
        <w:t>而是</w:t>
      </w:r>
      <w:proofErr w:type="gramStart"/>
      <w:r w:rsidR="00FB040C">
        <w:rPr>
          <w:rFonts w:ascii="宋体" w:eastAsia="宋体" w:hAnsi="宋体" w:cs="Arial" w:hint="eastAsia"/>
          <w:sz w:val="24"/>
          <w:szCs w:val="24"/>
          <w:shd w:val="clear" w:color="auto" w:fill="FCFCFC"/>
        </w:rPr>
        <w:t>是</w:t>
      </w:r>
      <w:proofErr w:type="gramEnd"/>
      <w:r w:rsidR="00FB040C">
        <w:rPr>
          <w:rFonts w:ascii="宋体" w:eastAsia="宋体" w:hAnsi="宋体" w:cs="Arial" w:hint="eastAsia"/>
          <w:sz w:val="24"/>
          <w:szCs w:val="24"/>
          <w:shd w:val="clear" w:color="auto" w:fill="FCFCFC"/>
        </w:rPr>
        <w:t>设计了</w:t>
      </w:r>
      <w:r w:rsidR="00565393">
        <w:rPr>
          <w:rFonts w:ascii="宋体" w:eastAsia="宋体" w:hAnsi="宋体" w:cs="Arial" w:hint="eastAsia"/>
          <w:sz w:val="24"/>
          <w:szCs w:val="24"/>
          <w:shd w:val="clear" w:color="auto" w:fill="FCFCFC"/>
        </w:rPr>
        <w:t>其他的</w:t>
      </w:r>
      <w:r w:rsidR="00FB040C">
        <w:rPr>
          <w:rFonts w:ascii="宋体" w:eastAsia="宋体" w:hAnsi="宋体" w:cs="Arial" w:hint="eastAsia"/>
          <w:sz w:val="24"/>
          <w:szCs w:val="24"/>
          <w:shd w:val="clear" w:color="auto" w:fill="FCFCFC"/>
        </w:rPr>
        <w:t>模型的结构</w:t>
      </w:r>
      <w:r w:rsidR="00C6450A">
        <w:rPr>
          <w:rFonts w:ascii="宋体" w:eastAsia="宋体" w:hAnsi="宋体" w:cs="Arial" w:hint="eastAsia"/>
          <w:sz w:val="24"/>
          <w:szCs w:val="24"/>
          <w:shd w:val="clear" w:color="auto" w:fill="FCFCFC"/>
        </w:rPr>
        <w:t>，例如多层LSTM模型，单层GRU模型</w:t>
      </w:r>
      <w:r w:rsidR="00FB040C">
        <w:rPr>
          <w:rFonts w:ascii="宋体" w:eastAsia="宋体" w:hAnsi="宋体" w:cs="Arial" w:hint="eastAsia"/>
          <w:sz w:val="24"/>
          <w:szCs w:val="24"/>
          <w:shd w:val="clear" w:color="auto" w:fill="FCFCFC"/>
        </w:rPr>
        <w:t>，</w:t>
      </w:r>
      <w:r w:rsidR="00565393">
        <w:rPr>
          <w:rFonts w:ascii="宋体" w:eastAsia="宋体" w:hAnsi="宋体" w:cs="Arial" w:hint="eastAsia"/>
          <w:sz w:val="24"/>
          <w:szCs w:val="24"/>
          <w:shd w:val="clear" w:color="auto" w:fill="FCFCFC"/>
        </w:rPr>
        <w:t>由于这些结构的主题都是长短期记忆模型，都对时间序列数据有着很好的表现，所以</w:t>
      </w:r>
      <w:r w:rsidR="00FB040C">
        <w:rPr>
          <w:rFonts w:ascii="宋体" w:eastAsia="宋体" w:hAnsi="宋体" w:cs="Arial" w:hint="eastAsia"/>
          <w:sz w:val="24"/>
          <w:szCs w:val="24"/>
          <w:shd w:val="clear" w:color="auto" w:fill="FCFCFC"/>
        </w:rPr>
        <w:t>通过进行</w:t>
      </w:r>
      <w:r w:rsidR="00565393">
        <w:rPr>
          <w:rFonts w:ascii="宋体" w:eastAsia="宋体" w:hAnsi="宋体" w:cs="Arial" w:hint="eastAsia"/>
          <w:sz w:val="24"/>
          <w:szCs w:val="24"/>
          <w:shd w:val="clear" w:color="auto" w:fill="FCFCFC"/>
        </w:rPr>
        <w:t>不同模型结构</w:t>
      </w:r>
      <w:r w:rsidR="00C6450A">
        <w:rPr>
          <w:rFonts w:ascii="宋体" w:eastAsia="宋体" w:hAnsi="宋体" w:cs="Arial" w:hint="eastAsia"/>
          <w:sz w:val="24"/>
          <w:szCs w:val="24"/>
          <w:shd w:val="clear" w:color="auto" w:fill="FCFCFC"/>
        </w:rPr>
        <w:t>对同一个股票的数据训练和预测，</w:t>
      </w:r>
      <w:r w:rsidR="00565393">
        <w:rPr>
          <w:rFonts w:ascii="宋体" w:eastAsia="宋体" w:hAnsi="宋体" w:cs="Arial" w:hint="eastAsia"/>
          <w:sz w:val="24"/>
          <w:szCs w:val="24"/>
          <w:shd w:val="clear" w:color="auto" w:fill="FCFCFC"/>
        </w:rPr>
        <w:t>采取相同的参数条件，最后</w:t>
      </w:r>
      <w:r w:rsidR="00C6450A">
        <w:rPr>
          <w:rFonts w:ascii="宋体" w:eastAsia="宋体" w:hAnsi="宋体" w:cs="Arial" w:hint="eastAsia"/>
          <w:sz w:val="24"/>
          <w:szCs w:val="24"/>
          <w:shd w:val="clear" w:color="auto" w:fill="FCFCFC"/>
        </w:rPr>
        <w:t>对各个模型的评价指标的值进行比较，得出经过CNN特征提取后的GRU模型效果较好，并且运行的速度比较快。在确定模型之后，由于上文提到epoch的变化会对模型的损失率是否为最优</w:t>
      </w:r>
      <w:r w:rsidR="00565393">
        <w:rPr>
          <w:rFonts w:ascii="宋体" w:eastAsia="宋体" w:hAnsi="宋体" w:cs="Arial" w:hint="eastAsia"/>
          <w:sz w:val="24"/>
          <w:szCs w:val="24"/>
          <w:shd w:val="clear" w:color="auto" w:fill="FCFCFC"/>
        </w:rPr>
        <w:t>或者在最优值附近</w:t>
      </w:r>
      <w:r w:rsidR="00C6450A">
        <w:rPr>
          <w:rFonts w:ascii="宋体" w:eastAsia="宋体" w:hAnsi="宋体" w:cs="Arial" w:hint="eastAsia"/>
          <w:sz w:val="24"/>
          <w:szCs w:val="24"/>
          <w:shd w:val="clear" w:color="auto" w:fill="FCFCFC"/>
        </w:rPr>
        <w:t>有一定的影响，对此本系统设计了一个类</w:t>
      </w:r>
      <w:r w:rsidR="0056584C">
        <w:rPr>
          <w:rFonts w:ascii="宋体" w:eastAsia="宋体" w:hAnsi="宋体" w:cs="Arial" w:hint="eastAsia"/>
          <w:sz w:val="24"/>
          <w:szCs w:val="24"/>
          <w:shd w:val="clear" w:color="auto" w:fill="FCFCFC"/>
        </w:rPr>
        <w:t>losshistory</w:t>
      </w:r>
      <w:r w:rsidR="00C6450A">
        <w:rPr>
          <w:rFonts w:ascii="宋体" w:eastAsia="宋体" w:hAnsi="宋体" w:cs="Arial" w:hint="eastAsia"/>
          <w:sz w:val="24"/>
          <w:szCs w:val="24"/>
          <w:shd w:val="clear" w:color="auto" w:fill="FCFCFC"/>
        </w:rPr>
        <w:t>，通过使用keras提供的回</w:t>
      </w:r>
      <w:proofErr w:type="gramStart"/>
      <w:r w:rsidR="00C6450A">
        <w:rPr>
          <w:rFonts w:ascii="宋体" w:eastAsia="宋体" w:hAnsi="宋体" w:cs="Arial" w:hint="eastAsia"/>
          <w:sz w:val="24"/>
          <w:szCs w:val="24"/>
          <w:shd w:val="clear" w:color="auto" w:fill="FCFCFC"/>
        </w:rPr>
        <w:t>调函数</w:t>
      </w:r>
      <w:proofErr w:type="gramEnd"/>
      <w:r w:rsidR="00C6450A">
        <w:rPr>
          <w:rFonts w:ascii="宋体" w:eastAsia="宋体" w:hAnsi="宋体" w:cs="Arial" w:hint="eastAsia"/>
          <w:sz w:val="24"/>
          <w:szCs w:val="24"/>
          <w:shd w:val="clear" w:color="auto" w:fill="FCFCFC"/>
        </w:rPr>
        <w:t>的接口（callback），使得模型在每次进行完一轮epoch的时候，</w:t>
      </w:r>
      <w:r w:rsidR="00565393">
        <w:rPr>
          <w:rFonts w:ascii="宋体" w:eastAsia="宋体" w:hAnsi="宋体" w:cs="Arial" w:hint="eastAsia"/>
          <w:sz w:val="24"/>
          <w:szCs w:val="24"/>
          <w:shd w:val="clear" w:color="auto" w:fill="FCFCFC"/>
        </w:rPr>
        <w:t>便会</w:t>
      </w:r>
      <w:proofErr w:type="gramStart"/>
      <w:r w:rsidR="00565393">
        <w:rPr>
          <w:rFonts w:ascii="宋体" w:eastAsia="宋体" w:hAnsi="宋体" w:cs="Arial" w:hint="eastAsia"/>
          <w:sz w:val="24"/>
          <w:szCs w:val="24"/>
          <w:shd w:val="clear" w:color="auto" w:fill="FCFCFC"/>
        </w:rPr>
        <w:t>调用回调函</w:t>
      </w:r>
      <w:proofErr w:type="gramEnd"/>
      <w:r w:rsidR="00565393">
        <w:rPr>
          <w:rFonts w:ascii="宋体" w:eastAsia="宋体" w:hAnsi="宋体" w:cs="Arial" w:hint="eastAsia"/>
          <w:sz w:val="24"/>
          <w:szCs w:val="24"/>
          <w:shd w:val="clear" w:color="auto" w:fill="FCFCFC"/>
        </w:rPr>
        <w:t>数，回</w:t>
      </w:r>
      <w:proofErr w:type="gramStart"/>
      <w:r w:rsidR="00565393">
        <w:rPr>
          <w:rFonts w:ascii="宋体" w:eastAsia="宋体" w:hAnsi="宋体" w:cs="Arial" w:hint="eastAsia"/>
          <w:sz w:val="24"/>
          <w:szCs w:val="24"/>
          <w:shd w:val="clear" w:color="auto" w:fill="FCFCFC"/>
        </w:rPr>
        <w:t>调函数</w:t>
      </w:r>
      <w:proofErr w:type="gramEnd"/>
      <w:r w:rsidR="00C6450A">
        <w:rPr>
          <w:rFonts w:ascii="宋体" w:eastAsia="宋体" w:hAnsi="宋体" w:cs="Arial" w:hint="eastAsia"/>
          <w:sz w:val="24"/>
          <w:szCs w:val="24"/>
          <w:shd w:val="clear" w:color="auto" w:fill="FCFCFC"/>
        </w:rPr>
        <w:t>便会记录</w:t>
      </w:r>
      <w:proofErr w:type="gramStart"/>
      <w:r w:rsidR="00C6450A">
        <w:rPr>
          <w:rFonts w:ascii="宋体" w:eastAsia="宋体" w:hAnsi="宋体" w:cs="Arial" w:hint="eastAsia"/>
          <w:sz w:val="24"/>
          <w:szCs w:val="24"/>
          <w:shd w:val="clear" w:color="auto" w:fill="FCFCFC"/>
        </w:rPr>
        <w:t>下当前</w:t>
      </w:r>
      <w:proofErr w:type="gramEnd"/>
      <w:r w:rsidR="00C6450A">
        <w:rPr>
          <w:rFonts w:ascii="宋体" w:eastAsia="宋体" w:hAnsi="宋体" w:cs="Arial" w:hint="eastAsia"/>
          <w:sz w:val="24"/>
          <w:szCs w:val="24"/>
          <w:shd w:val="clear" w:color="auto" w:fill="FCFCFC"/>
        </w:rPr>
        <w:t>的损失率，在最后的一轮训练完结之后，便会根据记录下的结果进行图像的展示，以便更好的确定较</w:t>
      </w:r>
      <w:r w:rsidR="00F0156B">
        <w:rPr>
          <w:rFonts w:ascii="宋体" w:eastAsia="宋体" w:hAnsi="宋体" w:cs="Arial" w:hint="eastAsia"/>
          <w:sz w:val="24"/>
          <w:szCs w:val="24"/>
          <w:shd w:val="clear" w:color="auto" w:fill="FCFCFC"/>
        </w:rPr>
        <w:t>优</w:t>
      </w:r>
      <w:r w:rsidR="00C6450A">
        <w:rPr>
          <w:rFonts w:ascii="宋体" w:eastAsia="宋体" w:hAnsi="宋体" w:cs="Arial" w:hint="eastAsia"/>
          <w:sz w:val="24"/>
          <w:szCs w:val="24"/>
          <w:shd w:val="clear" w:color="auto" w:fill="FCFCFC"/>
        </w:rPr>
        <w:t>的训练轮数。另外，对模型进行的优化还有</w:t>
      </w:r>
      <w:r w:rsidR="00A44D24">
        <w:rPr>
          <w:rFonts w:ascii="宋体" w:eastAsia="宋体" w:hAnsi="宋体" w:cs="Arial" w:hint="eastAsia"/>
          <w:sz w:val="24"/>
          <w:szCs w:val="24"/>
          <w:shd w:val="clear" w:color="auto" w:fill="FCFCFC"/>
        </w:rPr>
        <w:t>对训</w:t>
      </w:r>
      <w:r w:rsidR="00C6450A">
        <w:rPr>
          <w:rFonts w:ascii="宋体" w:eastAsia="宋体" w:hAnsi="宋体" w:cs="Arial" w:hint="eastAsia"/>
          <w:sz w:val="24"/>
          <w:szCs w:val="24"/>
          <w:shd w:val="clear" w:color="auto" w:fill="FCFCFC"/>
        </w:rPr>
        <w:t>练</w:t>
      </w:r>
      <w:r w:rsidR="00A44D24">
        <w:rPr>
          <w:rFonts w:ascii="宋体" w:eastAsia="宋体" w:hAnsi="宋体" w:cs="Arial" w:hint="eastAsia"/>
          <w:sz w:val="24"/>
          <w:szCs w:val="24"/>
          <w:shd w:val="clear" w:color="auto" w:fill="FCFCFC"/>
        </w:rPr>
        <w:t>集合</w:t>
      </w:r>
      <w:r w:rsidR="00C6450A">
        <w:rPr>
          <w:rFonts w:ascii="宋体" w:eastAsia="宋体" w:hAnsi="宋体" w:cs="Arial" w:hint="eastAsia"/>
          <w:sz w:val="24"/>
          <w:szCs w:val="24"/>
          <w:shd w:val="clear" w:color="auto" w:fill="FCFCFC"/>
        </w:rPr>
        <w:t>的改变，</w:t>
      </w:r>
      <w:r w:rsidR="00F0156B">
        <w:rPr>
          <w:rFonts w:ascii="宋体" w:eastAsia="宋体" w:hAnsi="宋体" w:cs="Arial" w:hint="eastAsia"/>
          <w:sz w:val="24"/>
          <w:szCs w:val="24"/>
          <w:shd w:val="clear" w:color="auto" w:fill="FCFCFC"/>
        </w:rPr>
        <w:t>这个优化方法</w:t>
      </w:r>
      <w:r w:rsidR="00C6450A">
        <w:rPr>
          <w:rFonts w:ascii="宋体" w:eastAsia="宋体" w:hAnsi="宋体" w:cs="Arial" w:hint="eastAsia"/>
          <w:sz w:val="24"/>
          <w:szCs w:val="24"/>
          <w:shd w:val="clear" w:color="auto" w:fill="FCFCFC"/>
        </w:rPr>
        <w:t>主要是</w:t>
      </w:r>
      <w:r w:rsidR="00A44D24">
        <w:rPr>
          <w:rFonts w:ascii="宋体" w:eastAsia="宋体" w:hAnsi="宋体" w:cs="Arial" w:hint="eastAsia"/>
          <w:sz w:val="24"/>
          <w:szCs w:val="24"/>
          <w:shd w:val="clear" w:color="auto" w:fill="FCFCFC"/>
        </w:rPr>
        <w:t>在</w:t>
      </w:r>
      <w:r w:rsidR="0056584C">
        <w:rPr>
          <w:rFonts w:ascii="宋体" w:eastAsia="宋体" w:hAnsi="宋体" w:cs="Arial" w:hint="eastAsia"/>
          <w:sz w:val="24"/>
          <w:szCs w:val="24"/>
          <w:shd w:val="clear" w:color="auto" w:fill="FCFCFC"/>
        </w:rPr>
        <w:t>模型</w:t>
      </w:r>
      <w:r w:rsidR="00A44D24">
        <w:rPr>
          <w:rFonts w:ascii="宋体" w:eastAsia="宋体" w:hAnsi="宋体" w:cs="Arial" w:hint="eastAsia"/>
          <w:sz w:val="24"/>
          <w:szCs w:val="24"/>
          <w:shd w:val="clear" w:color="auto" w:fill="FCFCFC"/>
        </w:rPr>
        <w:t>进行单只股票数据的训练过后，</w:t>
      </w:r>
      <w:r w:rsidR="0056584C">
        <w:rPr>
          <w:rFonts w:ascii="宋体" w:eastAsia="宋体" w:hAnsi="宋体" w:cs="Arial" w:hint="eastAsia"/>
          <w:sz w:val="24"/>
          <w:szCs w:val="24"/>
          <w:shd w:val="clear" w:color="auto" w:fill="FCFCFC"/>
        </w:rPr>
        <w:t>将模型传入自定义的函数</w:t>
      </w:r>
      <w:r w:rsidR="0056584C" w:rsidRPr="0056584C">
        <w:rPr>
          <w:rFonts w:ascii="宋体" w:eastAsia="宋体" w:hAnsi="宋体" w:cs="Arial"/>
          <w:sz w:val="24"/>
          <w:szCs w:val="24"/>
          <w:shd w:val="clear" w:color="auto" w:fill="FCFCFC"/>
        </w:rPr>
        <w:t>Multi_stocktrain</w:t>
      </w:r>
      <w:r w:rsidR="0056584C">
        <w:rPr>
          <w:rFonts w:ascii="宋体" w:eastAsia="宋体" w:hAnsi="宋体" w:cs="Arial" w:hint="eastAsia"/>
          <w:sz w:val="24"/>
          <w:szCs w:val="24"/>
          <w:shd w:val="clear" w:color="auto" w:fill="FCFCFC"/>
        </w:rPr>
        <w:t>（）当中</w:t>
      </w:r>
      <w:r w:rsidR="00F0156B">
        <w:rPr>
          <w:rFonts w:ascii="宋体" w:eastAsia="宋体" w:hAnsi="宋体" w:cs="Arial" w:hint="eastAsia"/>
          <w:sz w:val="24"/>
          <w:szCs w:val="24"/>
          <w:shd w:val="clear" w:color="auto" w:fill="FCFCFC"/>
        </w:rPr>
        <w:t>进行训练</w:t>
      </w:r>
      <w:r w:rsidR="0056584C">
        <w:rPr>
          <w:rFonts w:ascii="宋体" w:eastAsia="宋体" w:hAnsi="宋体" w:cs="Arial" w:hint="eastAsia"/>
          <w:sz w:val="24"/>
          <w:szCs w:val="24"/>
          <w:shd w:val="clear" w:color="auto" w:fill="FCFCFC"/>
        </w:rPr>
        <w:t>，这个函数的主要作用是加载多个其他股票的数据，并将其他股票的全部的历史数据参与到模型的训练之中，其中，使用者可以定义用来训练模型的股票的个数（num），函数会根据数目来随机获取已经保存在文件夹中的股票的数据并对模型加以训练</w:t>
      </w:r>
      <w:r w:rsidR="00F0156B">
        <w:rPr>
          <w:rFonts w:ascii="宋体" w:eastAsia="宋体" w:hAnsi="宋体" w:cs="Arial" w:hint="eastAsia"/>
          <w:sz w:val="24"/>
          <w:szCs w:val="24"/>
          <w:shd w:val="clear" w:color="auto" w:fill="FCFCFC"/>
        </w:rPr>
        <w:t>，最后根据相同预测集的结果，来对使用单个股票训练的方案和多个股票训练的方案进行挑选</w:t>
      </w:r>
      <w:r w:rsidR="0056584C">
        <w:rPr>
          <w:rFonts w:ascii="宋体" w:eastAsia="宋体" w:hAnsi="宋体" w:cs="Arial" w:hint="eastAsia"/>
          <w:sz w:val="24"/>
          <w:szCs w:val="24"/>
          <w:shd w:val="clear" w:color="auto" w:fill="FCFCFC"/>
        </w:rPr>
        <w:t>。实验发现，经过多只股票的历史交易数据的训练，测试集的评价指标并没有得到显著的提升，反而</w:t>
      </w:r>
      <w:r w:rsidR="00F0156B">
        <w:rPr>
          <w:rFonts w:ascii="宋体" w:eastAsia="宋体" w:hAnsi="宋体" w:cs="Arial" w:hint="eastAsia"/>
          <w:sz w:val="24"/>
          <w:szCs w:val="24"/>
          <w:shd w:val="clear" w:color="auto" w:fill="FCFCFC"/>
        </w:rPr>
        <w:t>有时候由于选取股票的个数不同</w:t>
      </w:r>
      <w:r w:rsidR="0056584C">
        <w:rPr>
          <w:rFonts w:ascii="宋体" w:eastAsia="宋体" w:hAnsi="宋体" w:cs="Arial" w:hint="eastAsia"/>
          <w:sz w:val="24"/>
          <w:szCs w:val="24"/>
          <w:shd w:val="clear" w:color="auto" w:fill="FCFCFC"/>
        </w:rPr>
        <w:t>会出现误差增大，准确率下降的情况，原因</w:t>
      </w:r>
      <w:r w:rsidR="00F0156B">
        <w:rPr>
          <w:rFonts w:ascii="宋体" w:eastAsia="宋体" w:hAnsi="宋体" w:cs="Arial" w:hint="eastAsia"/>
          <w:sz w:val="24"/>
          <w:szCs w:val="24"/>
          <w:shd w:val="clear" w:color="auto" w:fill="FCFCFC"/>
        </w:rPr>
        <w:t>可能</w:t>
      </w:r>
      <w:r w:rsidR="0056584C">
        <w:rPr>
          <w:rFonts w:ascii="宋体" w:eastAsia="宋体" w:hAnsi="宋体" w:cs="Arial" w:hint="eastAsia"/>
          <w:sz w:val="24"/>
          <w:szCs w:val="24"/>
          <w:shd w:val="clear" w:color="auto" w:fill="FCFCFC"/>
        </w:rPr>
        <w:t>是上市公司之间由于</w:t>
      </w:r>
      <w:r w:rsidR="007A4F4C">
        <w:rPr>
          <w:rFonts w:ascii="宋体" w:eastAsia="宋体" w:hAnsi="宋体" w:cs="Arial" w:hint="eastAsia"/>
          <w:sz w:val="24"/>
          <w:szCs w:val="24"/>
          <w:shd w:val="clear" w:color="auto" w:fill="FCFCFC"/>
        </w:rPr>
        <w:t>公司之间架构的差异、所涉及的领域不同和价值的不同导致股票价格于其特征的不同。</w:t>
      </w:r>
      <w:r w:rsidR="0056584C">
        <w:rPr>
          <w:rFonts w:ascii="宋体" w:eastAsia="宋体" w:hAnsi="宋体" w:cs="Arial" w:hint="eastAsia"/>
          <w:sz w:val="24"/>
          <w:szCs w:val="24"/>
          <w:shd w:val="clear" w:color="auto" w:fill="FCFCFC"/>
        </w:rPr>
        <w:t>因此，本系统使用的方法是只使用单只股票的数据进行训练。</w:t>
      </w:r>
    </w:p>
    <w:p w14:paraId="6766C31B" w14:textId="1D155E6E" w:rsidR="007A4F4C" w:rsidRPr="00652204" w:rsidRDefault="007A4F4C" w:rsidP="00F0156B">
      <w:pPr>
        <w:spacing w:line="288" w:lineRule="auto"/>
        <w:ind w:firstLine="420"/>
        <w:rPr>
          <w:rFonts w:ascii="宋体" w:eastAsia="宋体" w:hAnsi="宋体" w:cs="Arial"/>
          <w:sz w:val="24"/>
          <w:szCs w:val="24"/>
          <w:shd w:val="clear" w:color="auto" w:fill="FCFCFC"/>
        </w:rPr>
      </w:pPr>
      <w:r>
        <w:rPr>
          <w:rFonts w:ascii="宋体" w:eastAsia="宋体" w:hAnsi="宋体" w:cs="Arial" w:hint="eastAsia"/>
          <w:sz w:val="24"/>
          <w:szCs w:val="24"/>
          <w:shd w:val="clear" w:color="auto" w:fill="FCFCFC"/>
        </w:rPr>
        <w:t>还有的是，本系统还对各个神经网络层的输入参数</w:t>
      </w:r>
      <w:r w:rsidR="00F0156B">
        <w:rPr>
          <w:rFonts w:ascii="宋体" w:eastAsia="宋体" w:hAnsi="宋体" w:cs="Arial" w:hint="eastAsia"/>
          <w:sz w:val="24"/>
          <w:szCs w:val="24"/>
          <w:shd w:val="clear" w:color="auto" w:fill="FCFCFC"/>
        </w:rPr>
        <w:t>都进行</w:t>
      </w:r>
      <w:r>
        <w:rPr>
          <w:rFonts w:ascii="宋体" w:eastAsia="宋体" w:hAnsi="宋体" w:cs="Arial" w:hint="eastAsia"/>
          <w:sz w:val="24"/>
          <w:szCs w:val="24"/>
          <w:shd w:val="clear" w:color="auto" w:fill="FCFCFC"/>
        </w:rPr>
        <w:t>了</w:t>
      </w:r>
      <w:r w:rsidR="00F0156B">
        <w:rPr>
          <w:rFonts w:ascii="宋体" w:eastAsia="宋体" w:hAnsi="宋体" w:cs="Arial" w:hint="eastAsia"/>
          <w:sz w:val="24"/>
          <w:szCs w:val="24"/>
          <w:shd w:val="clear" w:color="auto" w:fill="FCFCFC"/>
        </w:rPr>
        <w:t>一些</w:t>
      </w:r>
      <w:r>
        <w:rPr>
          <w:rFonts w:ascii="宋体" w:eastAsia="宋体" w:hAnsi="宋体" w:cs="Arial" w:hint="eastAsia"/>
          <w:sz w:val="24"/>
          <w:szCs w:val="24"/>
          <w:shd w:val="clear" w:color="auto" w:fill="FCFCFC"/>
        </w:rPr>
        <w:t>调整</w:t>
      </w:r>
      <w:r w:rsidR="00A35A03">
        <w:rPr>
          <w:rFonts w:ascii="宋体" w:eastAsia="宋体" w:hAnsi="宋体" w:cs="Arial" w:hint="eastAsia"/>
          <w:sz w:val="24"/>
          <w:szCs w:val="24"/>
          <w:shd w:val="clear" w:color="auto" w:fill="FCFCFC"/>
        </w:rPr>
        <w:t>，包括一维卷积网络的卷积核个数、卷积核大小、Dropout的隐藏比例、GRU输出维度的大小等，以使得模型的</w:t>
      </w:r>
      <w:r w:rsidR="00F0156B">
        <w:rPr>
          <w:rFonts w:ascii="宋体" w:eastAsia="宋体" w:hAnsi="宋体" w:cs="Arial" w:hint="eastAsia"/>
          <w:sz w:val="24"/>
          <w:szCs w:val="24"/>
          <w:shd w:val="clear" w:color="auto" w:fill="FCFCFC"/>
        </w:rPr>
        <w:t>表现更为良好，</w:t>
      </w:r>
      <w:r w:rsidR="00A35A03">
        <w:rPr>
          <w:rFonts w:ascii="宋体" w:eastAsia="宋体" w:hAnsi="宋体" w:cs="Arial" w:hint="eastAsia"/>
          <w:sz w:val="24"/>
          <w:szCs w:val="24"/>
          <w:shd w:val="clear" w:color="auto" w:fill="FCFCFC"/>
        </w:rPr>
        <w:t>预测更加准确。</w:t>
      </w:r>
    </w:p>
    <w:p w14:paraId="77B0904F" w14:textId="3BD2C739" w:rsidR="00D013A7" w:rsidRDefault="00D013A7" w:rsidP="00D013A7">
      <w:pPr>
        <w:pStyle w:val="2"/>
        <w:spacing w:before="100" w:beforeAutospacing="1" w:after="100" w:afterAutospacing="1"/>
        <w:rPr>
          <w:rFonts w:ascii="黑体" w:hAnsi="黑体"/>
        </w:rPr>
      </w:pPr>
      <w:bookmarkStart w:id="36" w:name="_Toc40635937"/>
      <w:r w:rsidRPr="00B031F9">
        <w:rPr>
          <w:rFonts w:ascii="黑体" w:hAnsi="黑体" w:hint="eastAsia"/>
        </w:rPr>
        <w:t>5</w:t>
      </w:r>
      <w:r w:rsidRPr="00B031F9">
        <w:rPr>
          <w:rFonts w:ascii="黑体" w:hAnsi="黑体"/>
        </w:rPr>
        <w:t>.3</w:t>
      </w:r>
      <w:r w:rsidRPr="00B031F9">
        <w:rPr>
          <w:rFonts w:ascii="黑体" w:hAnsi="黑体" w:hint="eastAsia"/>
        </w:rPr>
        <w:t xml:space="preserve"> </w:t>
      </w:r>
      <w:r w:rsidR="00167CE3">
        <w:rPr>
          <w:rFonts w:ascii="黑体" w:hAnsi="黑体"/>
        </w:rPr>
        <w:t xml:space="preserve"> </w:t>
      </w:r>
      <w:bookmarkStart w:id="37" w:name="_Hlk40517232"/>
      <w:r w:rsidR="009318CC">
        <w:rPr>
          <w:rFonts w:hint="eastAsia"/>
        </w:rPr>
        <w:t>价格预测与策略提供</w:t>
      </w:r>
      <w:r w:rsidR="00372BF7">
        <w:rPr>
          <w:rFonts w:ascii="黑体" w:hAnsi="黑体" w:hint="eastAsia"/>
        </w:rPr>
        <w:t>模块</w:t>
      </w:r>
      <w:bookmarkEnd w:id="37"/>
      <w:r w:rsidR="00372BF7">
        <w:rPr>
          <w:rFonts w:ascii="黑体" w:hAnsi="黑体" w:hint="eastAsia"/>
        </w:rPr>
        <w:t>的详细设计与实现</w:t>
      </w:r>
      <w:bookmarkEnd w:id="36"/>
    </w:p>
    <w:p w14:paraId="7AC1DADF" w14:textId="16312268" w:rsidR="00076BEB" w:rsidRPr="00E15084" w:rsidRDefault="00076BEB" w:rsidP="00076BEB">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价格预测和策略提供模块主要有</w:t>
      </w:r>
      <w:r w:rsidR="00C84293" w:rsidRPr="00E15084">
        <w:rPr>
          <w:rFonts w:asciiTheme="minorEastAsia" w:hAnsiTheme="minorEastAsia" w:hint="eastAsia"/>
          <w:sz w:val="24"/>
          <w:szCs w:val="24"/>
        </w:rPr>
        <w:t>反归一化</w:t>
      </w:r>
      <w:r w:rsidRPr="00E15084">
        <w:rPr>
          <w:rFonts w:asciiTheme="minorEastAsia" w:hAnsiTheme="minorEastAsia" w:hint="eastAsia"/>
          <w:sz w:val="24"/>
          <w:szCs w:val="24"/>
        </w:rPr>
        <w:t>、计算测试集的概率</w:t>
      </w:r>
      <w:r w:rsidR="00C84293" w:rsidRPr="00E15084">
        <w:rPr>
          <w:rFonts w:asciiTheme="minorEastAsia" w:hAnsiTheme="minorEastAsia" w:hint="eastAsia"/>
          <w:sz w:val="24"/>
          <w:szCs w:val="24"/>
        </w:rPr>
        <w:t>分布</w:t>
      </w:r>
      <w:r w:rsidRPr="00E15084">
        <w:rPr>
          <w:rFonts w:asciiTheme="minorEastAsia" w:hAnsiTheme="minorEastAsia" w:hint="eastAsia"/>
          <w:sz w:val="24"/>
          <w:szCs w:val="24"/>
        </w:rPr>
        <w:t>、</w:t>
      </w:r>
      <w:r w:rsidR="00C84293" w:rsidRPr="00E15084">
        <w:rPr>
          <w:rFonts w:asciiTheme="minorEastAsia" w:hAnsiTheme="minorEastAsia" w:hint="eastAsia"/>
          <w:sz w:val="24"/>
          <w:szCs w:val="24"/>
        </w:rPr>
        <w:t>根据分布提出</w:t>
      </w:r>
      <w:r w:rsidRPr="00E15084">
        <w:rPr>
          <w:rFonts w:asciiTheme="minorEastAsia" w:hAnsiTheme="minorEastAsia" w:hint="eastAsia"/>
          <w:sz w:val="24"/>
          <w:szCs w:val="24"/>
        </w:rPr>
        <w:lastRenderedPageBreak/>
        <w:t>一定的</w:t>
      </w:r>
      <w:r w:rsidR="00C84293" w:rsidRPr="00E15084">
        <w:rPr>
          <w:rFonts w:asciiTheme="minorEastAsia" w:hAnsiTheme="minorEastAsia" w:hint="eastAsia"/>
          <w:sz w:val="24"/>
          <w:szCs w:val="24"/>
        </w:rPr>
        <w:t>策略</w:t>
      </w:r>
      <w:r w:rsidRPr="00E15084">
        <w:rPr>
          <w:rFonts w:asciiTheme="minorEastAsia" w:hAnsiTheme="minorEastAsia" w:hint="eastAsia"/>
          <w:sz w:val="24"/>
          <w:szCs w:val="24"/>
        </w:rPr>
        <w:t>这三个方面。</w:t>
      </w:r>
      <w:r w:rsidR="00FF46C1" w:rsidRPr="00E15084">
        <w:rPr>
          <w:rFonts w:asciiTheme="minorEastAsia" w:hAnsiTheme="minorEastAsia" w:hint="eastAsia"/>
          <w:sz w:val="24"/>
          <w:szCs w:val="24"/>
        </w:rPr>
        <w:t>对于训练好的模型，只需调用sequential对象中提供的predict函数</w:t>
      </w:r>
      <w:r w:rsidR="00E15084" w:rsidRPr="00E15084">
        <w:rPr>
          <w:rFonts w:asciiTheme="minorEastAsia" w:hAnsiTheme="minorEastAsia" w:hint="eastAsia"/>
          <w:sz w:val="24"/>
          <w:szCs w:val="24"/>
        </w:rPr>
        <w:t>，只需输入历史的数据或者数据的集合，</w:t>
      </w:r>
      <w:r w:rsidR="00FF46C1" w:rsidRPr="00E15084">
        <w:rPr>
          <w:rFonts w:asciiTheme="minorEastAsia" w:hAnsiTheme="minorEastAsia" w:hint="eastAsia"/>
          <w:sz w:val="24"/>
          <w:szCs w:val="24"/>
        </w:rPr>
        <w:t>便可以快速得到预测的数值。</w:t>
      </w:r>
      <w:r w:rsidRPr="00E15084">
        <w:rPr>
          <w:rFonts w:asciiTheme="minorEastAsia" w:hAnsiTheme="minorEastAsia" w:hint="eastAsia"/>
          <w:sz w:val="24"/>
          <w:szCs w:val="24"/>
        </w:rPr>
        <w:t>由于模型数据的输入值与输出值都进行了</w:t>
      </w:r>
      <w:r w:rsidR="00213D72">
        <w:rPr>
          <w:rFonts w:asciiTheme="minorEastAsia" w:hAnsiTheme="minorEastAsia" w:hint="eastAsia"/>
          <w:sz w:val="24"/>
          <w:szCs w:val="24"/>
        </w:rPr>
        <w:t>最大最小值</w:t>
      </w:r>
      <w:r w:rsidRPr="00E15084">
        <w:rPr>
          <w:rFonts w:asciiTheme="minorEastAsia" w:hAnsiTheme="minorEastAsia" w:hint="eastAsia"/>
          <w:sz w:val="24"/>
          <w:szCs w:val="24"/>
        </w:rPr>
        <w:t>归一化</w:t>
      </w:r>
      <w:r w:rsidR="00213D72">
        <w:rPr>
          <w:rFonts w:asciiTheme="minorEastAsia" w:hAnsiTheme="minorEastAsia" w:hint="eastAsia"/>
          <w:sz w:val="24"/>
          <w:szCs w:val="24"/>
        </w:rPr>
        <w:t>的数据处理</w:t>
      </w:r>
      <w:r w:rsidRPr="00E15084">
        <w:rPr>
          <w:rFonts w:asciiTheme="minorEastAsia" w:hAnsiTheme="minorEastAsia" w:hint="eastAsia"/>
          <w:sz w:val="24"/>
          <w:szCs w:val="24"/>
        </w:rPr>
        <w:t>，所以在进行价格预测的时候，输出的值范围也在</w:t>
      </w:r>
      <w:r w:rsidR="00DB1D21" w:rsidRPr="00E15084">
        <w:rPr>
          <w:rFonts w:asciiTheme="minorEastAsia" w:hAnsiTheme="minorEastAsia"/>
          <w:sz w:val="24"/>
          <w:szCs w:val="24"/>
        </w:rPr>
        <w:t>[0, 1]</w:t>
      </w:r>
      <w:r w:rsidR="00DB1D21" w:rsidRPr="00E15084">
        <w:rPr>
          <w:rFonts w:asciiTheme="minorEastAsia" w:hAnsiTheme="minorEastAsia" w:hint="eastAsia"/>
          <w:sz w:val="24"/>
          <w:szCs w:val="24"/>
        </w:rPr>
        <w:t>之间，所以要把输出的值进行反归一化，然后才</w:t>
      </w:r>
      <w:r w:rsidR="00213D72">
        <w:rPr>
          <w:rFonts w:asciiTheme="minorEastAsia" w:hAnsiTheme="minorEastAsia" w:hint="eastAsia"/>
          <w:sz w:val="24"/>
          <w:szCs w:val="24"/>
        </w:rPr>
        <w:t>能得到</w:t>
      </w:r>
      <w:r w:rsidR="00DB1D21" w:rsidRPr="00E15084">
        <w:rPr>
          <w:rFonts w:asciiTheme="minorEastAsia" w:hAnsiTheme="minorEastAsia" w:hint="eastAsia"/>
          <w:sz w:val="24"/>
          <w:szCs w:val="24"/>
        </w:rPr>
        <w:t>真正的预测值</w:t>
      </w:r>
      <w:r w:rsidR="00714C10" w:rsidRPr="00E15084">
        <w:rPr>
          <w:rFonts w:asciiTheme="minorEastAsia" w:hAnsiTheme="minorEastAsia" w:hint="eastAsia"/>
          <w:sz w:val="24"/>
          <w:szCs w:val="24"/>
        </w:rPr>
        <w:t>，</w:t>
      </w:r>
      <w:r w:rsidR="00213D72">
        <w:rPr>
          <w:rFonts w:asciiTheme="minorEastAsia" w:hAnsiTheme="minorEastAsia" w:hint="eastAsia"/>
          <w:sz w:val="24"/>
          <w:szCs w:val="24"/>
        </w:rPr>
        <w:t>然后</w:t>
      </w:r>
      <w:r w:rsidR="00714C10" w:rsidRPr="00E15084">
        <w:rPr>
          <w:rFonts w:asciiTheme="minorEastAsia" w:hAnsiTheme="minorEastAsia" w:hint="eastAsia"/>
          <w:sz w:val="24"/>
          <w:szCs w:val="24"/>
        </w:rPr>
        <w:t>使用预测</w:t>
      </w:r>
      <w:proofErr w:type="gramStart"/>
      <w:r w:rsidR="00714C10" w:rsidRPr="00E15084">
        <w:rPr>
          <w:rFonts w:asciiTheme="minorEastAsia" w:hAnsiTheme="minorEastAsia" w:hint="eastAsia"/>
          <w:sz w:val="24"/>
          <w:szCs w:val="24"/>
        </w:rPr>
        <w:t>集预测</w:t>
      </w:r>
      <w:proofErr w:type="gramEnd"/>
      <w:r w:rsidR="00714C10" w:rsidRPr="00E15084">
        <w:rPr>
          <w:rFonts w:asciiTheme="minorEastAsia" w:hAnsiTheme="minorEastAsia" w:hint="eastAsia"/>
          <w:sz w:val="24"/>
          <w:szCs w:val="24"/>
        </w:rPr>
        <w:t>的数据会和目标值一并以csv文件的形式保存到pre_data的文件夹当中。</w:t>
      </w:r>
    </w:p>
    <w:p w14:paraId="7403639E" w14:textId="2A0B65FF" w:rsidR="00DB1D21" w:rsidRPr="00E15084" w:rsidRDefault="00DB1D21" w:rsidP="00076BEB">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在使用测试集的时候对模型进行测试的时候，使用测试集的预测集与测试集中的目标值虽然相差不大，但是还是有一定的上下浮动，</w:t>
      </w:r>
      <w:r w:rsidR="00991186" w:rsidRPr="00E15084">
        <w:rPr>
          <w:rFonts w:asciiTheme="minorEastAsia" w:hAnsiTheme="minorEastAsia" w:hint="eastAsia"/>
          <w:sz w:val="24"/>
          <w:szCs w:val="24"/>
        </w:rPr>
        <w:t>并且测试值与目标值误差绝对值的平均数在</w:t>
      </w:r>
      <w:r w:rsidR="005756D8" w:rsidRPr="00E15084">
        <w:rPr>
          <w:rFonts w:asciiTheme="minorEastAsia" w:hAnsiTheme="minorEastAsia" w:hint="eastAsia"/>
          <w:sz w:val="24"/>
          <w:szCs w:val="24"/>
        </w:rPr>
        <w:t>一定大小</w:t>
      </w:r>
      <w:r w:rsidR="00991186" w:rsidRPr="00E15084">
        <w:rPr>
          <w:rFonts w:asciiTheme="minorEastAsia" w:hAnsiTheme="minorEastAsia" w:hint="eastAsia"/>
          <w:sz w:val="24"/>
          <w:szCs w:val="24"/>
        </w:rPr>
        <w:t>左右。对于这种情况，本文</w:t>
      </w:r>
      <w:r w:rsidR="004670A6" w:rsidRPr="00E15084">
        <w:rPr>
          <w:rFonts w:asciiTheme="minorEastAsia" w:hAnsiTheme="minorEastAsia" w:hint="eastAsia"/>
          <w:sz w:val="24"/>
          <w:szCs w:val="24"/>
        </w:rPr>
        <w:t>所设计的方法是设定一定的间隔大小，</w:t>
      </w:r>
      <w:r w:rsidR="00360285" w:rsidRPr="00E15084">
        <w:rPr>
          <w:rFonts w:asciiTheme="minorEastAsia" w:hAnsiTheme="minorEastAsia" w:hint="eastAsia"/>
          <w:sz w:val="24"/>
          <w:szCs w:val="24"/>
        </w:rPr>
        <w:t>把正负两倍平均误差的范围内进行区间的划分，然后进行</w:t>
      </w:r>
      <w:r w:rsidR="00EC3858" w:rsidRPr="00E15084">
        <w:rPr>
          <w:rFonts w:asciiTheme="minorEastAsia" w:hAnsiTheme="minorEastAsia" w:hint="eastAsia"/>
          <w:sz w:val="24"/>
          <w:szCs w:val="24"/>
        </w:rPr>
        <w:t>误差区间个数的统计</w:t>
      </w:r>
      <w:r w:rsidR="00360285" w:rsidRPr="00E15084">
        <w:rPr>
          <w:rFonts w:asciiTheme="minorEastAsia" w:hAnsiTheme="minorEastAsia" w:hint="eastAsia"/>
          <w:sz w:val="24"/>
          <w:szCs w:val="24"/>
        </w:rPr>
        <w:t>，</w:t>
      </w:r>
      <w:r w:rsidR="00EC3858" w:rsidRPr="00E15084">
        <w:rPr>
          <w:rFonts w:asciiTheme="minorEastAsia" w:hAnsiTheme="minorEastAsia" w:hint="eastAsia"/>
          <w:sz w:val="24"/>
          <w:szCs w:val="24"/>
        </w:rPr>
        <w:t>对于超出范围的数据，由于其个数比较少，所以将其看作错误的数据忽略不计，最后在把每个区间的个数除以整体的个数便得到区间的概率分布。那么对于单只股票所提供的</w:t>
      </w:r>
      <w:r w:rsidR="0008053F" w:rsidRPr="00E15084">
        <w:rPr>
          <w:rFonts w:asciiTheme="minorEastAsia" w:hAnsiTheme="minorEastAsia" w:hint="eastAsia"/>
          <w:sz w:val="24"/>
          <w:szCs w:val="24"/>
        </w:rPr>
        <w:t>短期</w:t>
      </w:r>
      <w:r w:rsidR="00EC3858" w:rsidRPr="00E15084">
        <w:rPr>
          <w:rFonts w:asciiTheme="minorEastAsia" w:hAnsiTheme="minorEastAsia" w:hint="eastAsia"/>
          <w:sz w:val="24"/>
          <w:szCs w:val="24"/>
        </w:rPr>
        <w:t>策略就可以根据所得出的区间的概率分布来实现。若预测的价格比当天的收盘价高出两倍的平均误差，则把这个股票看作有极大的概率是有套利机会的，应该把该支股票做多</w:t>
      </w:r>
      <w:r w:rsidR="005756D8" w:rsidRPr="00E15084">
        <w:rPr>
          <w:rFonts w:asciiTheme="minorEastAsia" w:hAnsiTheme="minorEastAsia" w:hint="eastAsia"/>
          <w:sz w:val="24"/>
          <w:szCs w:val="24"/>
        </w:rPr>
        <w:t>，推荐购买当前的股票</w:t>
      </w:r>
      <w:r w:rsidR="00EC3858" w:rsidRPr="00E15084">
        <w:rPr>
          <w:rFonts w:asciiTheme="minorEastAsia" w:hAnsiTheme="minorEastAsia" w:hint="eastAsia"/>
          <w:sz w:val="24"/>
          <w:szCs w:val="24"/>
        </w:rPr>
        <w:t>，要是预测的价格比当天的收盘价低于两倍的平均误差，则把它看作</w:t>
      </w:r>
      <w:r w:rsidR="0008053F" w:rsidRPr="00E15084">
        <w:rPr>
          <w:rFonts w:asciiTheme="minorEastAsia" w:hAnsiTheme="minorEastAsia" w:hint="eastAsia"/>
          <w:sz w:val="24"/>
          <w:szCs w:val="24"/>
        </w:rPr>
        <w:t>股票价格在未来有极大的概率会下降，由于中国的股票市场不允许做空头，所以不推荐购买该股票，若预测的价格在两倍误差的区间之内，则通过对区间的概率进行统计，</w:t>
      </w:r>
      <w:r w:rsidR="005756D8" w:rsidRPr="00E15084">
        <w:rPr>
          <w:rFonts w:asciiTheme="minorEastAsia" w:hAnsiTheme="minorEastAsia" w:hint="eastAsia"/>
          <w:sz w:val="24"/>
          <w:szCs w:val="24"/>
        </w:rPr>
        <w:t>把价格高于收盘价的区间的概率进行加总，</w:t>
      </w:r>
      <w:r w:rsidR="0008053F" w:rsidRPr="00E15084">
        <w:rPr>
          <w:rFonts w:asciiTheme="minorEastAsia" w:hAnsiTheme="minorEastAsia" w:hint="eastAsia"/>
          <w:sz w:val="24"/>
          <w:szCs w:val="24"/>
        </w:rPr>
        <w:t>给投资</w:t>
      </w:r>
      <w:r w:rsidR="0044046D" w:rsidRPr="00E15084">
        <w:rPr>
          <w:rFonts w:asciiTheme="minorEastAsia" w:hAnsiTheme="minorEastAsia" w:hint="eastAsia"/>
          <w:sz w:val="24"/>
          <w:szCs w:val="24"/>
        </w:rPr>
        <w:t>者</w:t>
      </w:r>
      <w:r w:rsidR="0008053F" w:rsidRPr="00E15084">
        <w:rPr>
          <w:rFonts w:asciiTheme="minorEastAsia" w:hAnsiTheme="minorEastAsia" w:hint="eastAsia"/>
          <w:sz w:val="24"/>
          <w:szCs w:val="24"/>
        </w:rPr>
        <w:t>提供一个概率的套利的参考意见。</w:t>
      </w:r>
    </w:p>
    <w:p w14:paraId="4F324FED" w14:textId="25809135" w:rsidR="000F644F" w:rsidRDefault="000F644F" w:rsidP="000F644F">
      <w:pPr>
        <w:pStyle w:val="2"/>
        <w:spacing w:before="100" w:beforeAutospacing="1" w:after="100" w:afterAutospacing="1"/>
        <w:rPr>
          <w:rFonts w:ascii="黑体" w:hAnsi="黑体"/>
        </w:rPr>
      </w:pPr>
      <w:bookmarkStart w:id="38" w:name="_Toc40635938"/>
      <w:r>
        <w:rPr>
          <w:rFonts w:ascii="黑体" w:hAnsi="黑体" w:hint="eastAsia"/>
        </w:rPr>
        <w:t>5</w:t>
      </w:r>
      <w:r w:rsidR="009318CC">
        <w:rPr>
          <w:rFonts w:ascii="黑体" w:hAnsi="黑体" w:hint="eastAsia"/>
        </w:rPr>
        <w:t>.4</w:t>
      </w:r>
      <w:r w:rsidRPr="00B031F9">
        <w:rPr>
          <w:rFonts w:ascii="黑体" w:hAnsi="黑体"/>
        </w:rPr>
        <w:t xml:space="preserve"> </w:t>
      </w:r>
      <w:r w:rsidR="00167CE3">
        <w:rPr>
          <w:rFonts w:ascii="黑体" w:hAnsi="黑体"/>
        </w:rPr>
        <w:t xml:space="preserve"> </w:t>
      </w:r>
      <w:r>
        <w:rPr>
          <w:rFonts w:ascii="黑体" w:hAnsi="黑体" w:hint="eastAsia"/>
        </w:rPr>
        <w:t>本章小结</w:t>
      </w:r>
      <w:bookmarkEnd w:id="38"/>
    </w:p>
    <w:p w14:paraId="7AD3BA48" w14:textId="79EAD479" w:rsidR="009318CC" w:rsidRPr="00E15084" w:rsidRDefault="00A16A08" w:rsidP="0029355E">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本章主要的是对系统的各个模块的设计与实现进行了详细的介绍</w:t>
      </w:r>
      <w:r w:rsidR="00F27778" w:rsidRPr="00E15084">
        <w:rPr>
          <w:rFonts w:asciiTheme="minorEastAsia" w:hAnsiTheme="minorEastAsia" w:hint="eastAsia"/>
          <w:sz w:val="24"/>
          <w:szCs w:val="24"/>
        </w:rPr>
        <w:t>，下面对各个模块进行简单的总结。</w:t>
      </w:r>
    </w:p>
    <w:p w14:paraId="40E618D3" w14:textId="147A322F" w:rsidR="00FB040C" w:rsidRPr="00E15084" w:rsidRDefault="00FB040C" w:rsidP="0029355E">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数据获取与处理模块</w:t>
      </w:r>
      <w:r w:rsidR="00A35A03" w:rsidRPr="00E15084">
        <w:rPr>
          <w:rFonts w:asciiTheme="minorEastAsia" w:hAnsiTheme="minorEastAsia" w:hint="eastAsia"/>
          <w:sz w:val="24"/>
          <w:szCs w:val="24"/>
        </w:rPr>
        <w:t>的任务主要有：1.上市公司股票列表的获取，2.获取单只股票的历史交易数据，3.对数据进行预处理。对数据进行预处理的任务里面也有多个任务：1.对缺失数据的处理，2. 对根据收盘价进行未来均值的计算，3.对历史交易数据进行归一化，4.把数据划分为测试集和训练集。</w:t>
      </w:r>
      <w:r w:rsidR="00055E43">
        <w:rPr>
          <w:rFonts w:asciiTheme="minorEastAsia" w:hAnsiTheme="minorEastAsia" w:hint="eastAsia"/>
          <w:sz w:val="24"/>
          <w:szCs w:val="24"/>
        </w:rPr>
        <w:t>这个模块的主要任务在实现的时候需要用到Tushare提供的接口来获取数据，在进行数据的筛选和处理的时候是</w:t>
      </w:r>
      <w:r w:rsidR="00956044">
        <w:rPr>
          <w:rFonts w:asciiTheme="minorEastAsia" w:hAnsiTheme="minorEastAsia" w:hint="eastAsia"/>
          <w:sz w:val="24"/>
          <w:szCs w:val="24"/>
        </w:rPr>
        <w:t>以DataFrame的格式进行处理。</w:t>
      </w:r>
    </w:p>
    <w:p w14:paraId="4E37C263" w14:textId="561EC6AE" w:rsidR="00FB040C" w:rsidRPr="00E15084" w:rsidRDefault="00FB040C" w:rsidP="0029355E">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神经网络模型的构建与训练模块</w:t>
      </w:r>
      <w:r w:rsidR="00A35A03" w:rsidRPr="00E15084">
        <w:rPr>
          <w:rFonts w:asciiTheme="minorEastAsia" w:hAnsiTheme="minorEastAsia" w:hint="eastAsia"/>
          <w:sz w:val="24"/>
          <w:szCs w:val="24"/>
        </w:rPr>
        <w:t>的任务主要是：1.模型的设计和构建，2.对模型进行优化。</w:t>
      </w:r>
    </w:p>
    <w:p w14:paraId="3475E8D7" w14:textId="1D70505B" w:rsidR="00FB040C" w:rsidRPr="00E15084" w:rsidRDefault="00FB040C" w:rsidP="0029355E">
      <w:pPr>
        <w:spacing w:line="288" w:lineRule="auto"/>
        <w:ind w:firstLineChars="200" w:firstLine="480"/>
        <w:rPr>
          <w:rFonts w:asciiTheme="minorEastAsia" w:hAnsiTheme="minorEastAsia"/>
          <w:sz w:val="24"/>
          <w:szCs w:val="24"/>
        </w:rPr>
      </w:pPr>
      <w:r w:rsidRPr="00E15084">
        <w:rPr>
          <w:rFonts w:asciiTheme="minorEastAsia" w:hAnsiTheme="minorEastAsia" w:hint="eastAsia"/>
          <w:sz w:val="24"/>
          <w:szCs w:val="24"/>
        </w:rPr>
        <w:t>价格预测与策略提供模块</w:t>
      </w:r>
      <w:r w:rsidR="00A35A03" w:rsidRPr="00E15084">
        <w:rPr>
          <w:rFonts w:asciiTheme="minorEastAsia" w:hAnsiTheme="minorEastAsia" w:hint="eastAsia"/>
          <w:sz w:val="24"/>
          <w:szCs w:val="24"/>
        </w:rPr>
        <w:t>的任务主要有：1. 对预测出来的数据进行反归一化，2.计算测试集的概率分布，3.根据计算出来的分布提供一定的策略。</w:t>
      </w:r>
    </w:p>
    <w:p w14:paraId="58311714" w14:textId="6E5EB336" w:rsidR="000F644F" w:rsidRPr="000F644F" w:rsidRDefault="000F644F" w:rsidP="000F644F"/>
    <w:p w14:paraId="6E4F4E41" w14:textId="77777777"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14:paraId="7379F458" w14:textId="77777777" w:rsidR="000F644F" w:rsidRPr="002F5879" w:rsidRDefault="000F644F" w:rsidP="000F644F">
      <w:pPr>
        <w:pStyle w:val="1"/>
        <w:spacing w:beforeLines="0" w:afterLines="0"/>
      </w:pPr>
      <w:bookmarkStart w:id="39" w:name="_Toc40635939"/>
      <w:r>
        <w:rPr>
          <w:rFonts w:hint="eastAsia"/>
        </w:rPr>
        <w:lastRenderedPageBreak/>
        <w:t>第</w:t>
      </w:r>
      <w:r w:rsidR="00C04DB4">
        <w:rPr>
          <w:rFonts w:hint="eastAsia"/>
        </w:rPr>
        <w:t>6</w:t>
      </w:r>
      <w:r>
        <w:rPr>
          <w:rFonts w:hint="eastAsia"/>
        </w:rPr>
        <w:t>章</w:t>
      </w:r>
      <w:r>
        <w:rPr>
          <w:rFonts w:hint="eastAsia"/>
        </w:rPr>
        <w:t xml:space="preserve"> </w:t>
      </w:r>
      <w:r w:rsidR="00167CE3">
        <w:t xml:space="preserve"> </w:t>
      </w:r>
      <w:r w:rsidR="00C04DB4">
        <w:rPr>
          <w:rFonts w:hint="eastAsia"/>
        </w:rPr>
        <w:t>系统测试</w:t>
      </w:r>
      <w:bookmarkEnd w:id="39"/>
    </w:p>
    <w:p w14:paraId="289FC0FE" w14:textId="77777777" w:rsidR="000F644F" w:rsidRDefault="000F644F" w:rsidP="00A32C9B">
      <w:pPr>
        <w:jc w:val="left"/>
        <w:rPr>
          <w:rFonts w:asciiTheme="minorEastAsia" w:hAnsiTheme="minorEastAsia"/>
          <w:bCs/>
          <w:sz w:val="24"/>
          <w:szCs w:val="24"/>
        </w:rPr>
      </w:pPr>
    </w:p>
    <w:p w14:paraId="1D639B49" w14:textId="26AA597D" w:rsidR="000F644F" w:rsidRDefault="000F644F" w:rsidP="000F644F">
      <w:pPr>
        <w:pStyle w:val="2"/>
        <w:spacing w:before="100" w:beforeAutospacing="1" w:after="100" w:afterAutospacing="1"/>
        <w:rPr>
          <w:rFonts w:ascii="黑体" w:hAnsi="黑体"/>
        </w:rPr>
      </w:pPr>
      <w:bookmarkStart w:id="40" w:name="_Toc40635940"/>
      <w:r>
        <w:rPr>
          <w:rFonts w:ascii="黑体" w:hAnsi="黑体" w:hint="eastAsia"/>
        </w:rPr>
        <w:t>6</w:t>
      </w:r>
      <w:r w:rsidRPr="00B031F9">
        <w:rPr>
          <w:rFonts w:ascii="黑体" w:hAnsi="黑体"/>
        </w:rPr>
        <w:t>.</w:t>
      </w:r>
      <w:r>
        <w:rPr>
          <w:rFonts w:ascii="黑体" w:hAnsi="黑体" w:hint="eastAsia"/>
        </w:rPr>
        <w:t>1</w:t>
      </w:r>
      <w:r w:rsidRPr="00B031F9">
        <w:rPr>
          <w:rFonts w:ascii="黑体" w:hAnsi="黑体" w:hint="eastAsia"/>
        </w:rPr>
        <w:t xml:space="preserve"> </w:t>
      </w:r>
      <w:r w:rsidR="00167CE3">
        <w:rPr>
          <w:rFonts w:ascii="黑体" w:hAnsi="黑体"/>
        </w:rPr>
        <w:t xml:space="preserve"> </w:t>
      </w:r>
      <w:r>
        <w:rPr>
          <w:rFonts w:ascii="黑体" w:hAnsi="黑体" w:hint="eastAsia"/>
        </w:rPr>
        <w:t>系统测试方法介绍</w:t>
      </w:r>
      <w:bookmarkEnd w:id="40"/>
    </w:p>
    <w:p w14:paraId="7037D9B0" w14:textId="6D72ADD0" w:rsidR="00AB5412" w:rsidRDefault="00AB5412" w:rsidP="00E15084">
      <w:pPr>
        <w:spacing w:line="288" w:lineRule="auto"/>
        <w:ind w:firstLineChars="200" w:firstLine="480"/>
        <w:rPr>
          <w:sz w:val="24"/>
          <w:szCs w:val="24"/>
        </w:rPr>
      </w:pPr>
      <w:r w:rsidRPr="00D05662">
        <w:rPr>
          <w:rFonts w:hint="eastAsia"/>
          <w:sz w:val="24"/>
          <w:szCs w:val="24"/>
        </w:rPr>
        <w:t>在对系统进行</w:t>
      </w:r>
      <w:r w:rsidR="00FC7D5D">
        <w:rPr>
          <w:rFonts w:hint="eastAsia"/>
          <w:sz w:val="24"/>
          <w:szCs w:val="24"/>
        </w:rPr>
        <w:t>功能</w:t>
      </w:r>
      <w:r w:rsidRPr="00D05662">
        <w:rPr>
          <w:rFonts w:hint="eastAsia"/>
          <w:sz w:val="24"/>
          <w:szCs w:val="24"/>
        </w:rPr>
        <w:t>测试时共使用了黑盒测试法</w:t>
      </w:r>
      <w:proofErr w:type="gramStart"/>
      <w:r w:rsidRPr="00D05662">
        <w:rPr>
          <w:rFonts w:hint="eastAsia"/>
          <w:sz w:val="24"/>
          <w:szCs w:val="24"/>
        </w:rPr>
        <w:t>以及白盒测试</w:t>
      </w:r>
      <w:proofErr w:type="gramEnd"/>
      <w:r w:rsidRPr="00D05662">
        <w:rPr>
          <w:rFonts w:hint="eastAsia"/>
          <w:sz w:val="24"/>
          <w:szCs w:val="24"/>
        </w:rPr>
        <w:t>法</w:t>
      </w:r>
      <w:r w:rsidR="00D05662">
        <w:rPr>
          <w:rFonts w:hint="eastAsia"/>
          <w:sz w:val="24"/>
          <w:szCs w:val="24"/>
        </w:rPr>
        <w:t>。</w:t>
      </w:r>
      <w:r w:rsidR="00324663">
        <w:rPr>
          <w:rFonts w:hint="eastAsia"/>
          <w:sz w:val="24"/>
          <w:szCs w:val="24"/>
        </w:rPr>
        <w:t>在每个函数和模块实现完成后</w:t>
      </w:r>
      <w:r w:rsidR="009730BA">
        <w:rPr>
          <w:rFonts w:hint="eastAsia"/>
          <w:sz w:val="24"/>
          <w:szCs w:val="24"/>
        </w:rPr>
        <w:t>都会进行逻辑的查看，同时还会对函数进行单独的运行来保证</w:t>
      </w:r>
      <w:r w:rsidR="00840FF2">
        <w:rPr>
          <w:rFonts w:hint="eastAsia"/>
          <w:sz w:val="24"/>
          <w:szCs w:val="24"/>
        </w:rPr>
        <w:t>每一个函数</w:t>
      </w:r>
      <w:r w:rsidR="00E15084">
        <w:rPr>
          <w:rFonts w:hint="eastAsia"/>
          <w:sz w:val="24"/>
          <w:szCs w:val="24"/>
        </w:rPr>
        <w:t>的运行准确，</w:t>
      </w:r>
      <w:r w:rsidR="008539ED">
        <w:rPr>
          <w:rFonts w:hint="eastAsia"/>
          <w:sz w:val="24"/>
          <w:szCs w:val="24"/>
        </w:rPr>
        <w:t>例如在数据获取和处理模块完成之后会对数据进行获取并进行输出查看模块运行的结构是否正常，</w:t>
      </w:r>
      <w:r w:rsidR="00E15084">
        <w:rPr>
          <w:rFonts w:hint="eastAsia"/>
          <w:sz w:val="24"/>
          <w:szCs w:val="24"/>
        </w:rPr>
        <w:t>之后会对</w:t>
      </w:r>
      <w:r w:rsidR="00840FF2">
        <w:rPr>
          <w:rFonts w:hint="eastAsia"/>
          <w:sz w:val="24"/>
          <w:szCs w:val="24"/>
        </w:rPr>
        <w:t>模块</w:t>
      </w:r>
      <w:r w:rsidR="00E15084">
        <w:rPr>
          <w:rFonts w:hint="eastAsia"/>
          <w:sz w:val="24"/>
          <w:szCs w:val="24"/>
        </w:rPr>
        <w:t>进行</w:t>
      </w:r>
      <w:r w:rsidR="00840FF2">
        <w:rPr>
          <w:rFonts w:hint="eastAsia"/>
          <w:sz w:val="24"/>
          <w:szCs w:val="24"/>
        </w:rPr>
        <w:t>合并统一</w:t>
      </w:r>
      <w:r w:rsidR="00E15084">
        <w:rPr>
          <w:rFonts w:hint="eastAsia"/>
          <w:sz w:val="24"/>
          <w:szCs w:val="24"/>
        </w:rPr>
        <w:t>和使用不同的股票数据来运行确保系统运行的正确性。</w:t>
      </w:r>
    </w:p>
    <w:p w14:paraId="031C751D" w14:textId="648862DE" w:rsidR="00840FF2" w:rsidRDefault="00840FF2" w:rsidP="00D05662">
      <w:pPr>
        <w:spacing w:line="288" w:lineRule="auto"/>
        <w:ind w:firstLineChars="200" w:firstLine="480"/>
        <w:rPr>
          <w:rFonts w:asciiTheme="minorEastAsia" w:hAnsiTheme="minorEastAsia"/>
          <w:sz w:val="24"/>
          <w:szCs w:val="24"/>
        </w:rPr>
      </w:pPr>
      <w:r w:rsidRPr="00FC7D5D">
        <w:rPr>
          <w:rFonts w:asciiTheme="minorEastAsia" w:hAnsiTheme="minorEastAsia" w:hint="eastAsia"/>
          <w:sz w:val="24"/>
          <w:szCs w:val="24"/>
        </w:rPr>
        <w:t>在对模型进行测试时，其实主要是利用神经网络模型的构建与训练模块所划分的测试集的数据输入到训练好的神经网络模型中进行模型的功能和性能测试。实际上，测试集在神经网络模型中流动的方向基本没有什么差异。但是测试集在的模型上的数据，并不会通过dropout层，也就是说Keras在模型进行预测的时候会自动地把dropout包装器的工作给停止。</w:t>
      </w:r>
      <w:r w:rsidR="00FC7D5D">
        <w:rPr>
          <w:rFonts w:asciiTheme="minorEastAsia" w:hAnsiTheme="minorEastAsia" w:hint="eastAsia"/>
          <w:sz w:val="24"/>
          <w:szCs w:val="24"/>
        </w:rPr>
        <w:t>在把测试集输入到训练好的神经网络之后便会得到所对应的预测值，然后预测值与实际的情况的目标值进行对比，使用</w:t>
      </w:r>
      <w:r w:rsidR="005756D8">
        <w:rPr>
          <w:rFonts w:ascii="宋体" w:eastAsia="宋体" w:hAnsi="宋体" w:cs="Arial" w:hint="eastAsia"/>
          <w:sz w:val="24"/>
          <w:szCs w:val="24"/>
          <w:shd w:val="clear" w:color="auto" w:fill="FCFCFC"/>
        </w:rPr>
        <w:t>解释回归模型方差得分（</w:t>
      </w:r>
      <w:r w:rsidR="005756D8" w:rsidRPr="00FB040C">
        <w:rPr>
          <w:rFonts w:ascii="宋体" w:eastAsia="宋体" w:hAnsi="宋体" w:cs="Arial"/>
          <w:sz w:val="24"/>
          <w:szCs w:val="24"/>
          <w:shd w:val="clear" w:color="auto" w:fill="FCFCFC"/>
        </w:rPr>
        <w:t>explained</w:t>
      </w:r>
      <w:r w:rsidR="005756D8">
        <w:rPr>
          <w:rFonts w:ascii="宋体" w:eastAsia="宋体" w:hAnsi="宋体" w:cs="Arial"/>
          <w:sz w:val="24"/>
          <w:szCs w:val="24"/>
          <w:shd w:val="clear" w:color="auto" w:fill="FCFCFC"/>
        </w:rPr>
        <w:t xml:space="preserve"> </w:t>
      </w:r>
      <w:r w:rsidR="005756D8" w:rsidRPr="00FB040C">
        <w:rPr>
          <w:rFonts w:ascii="宋体" w:eastAsia="宋体" w:hAnsi="宋体" w:cs="Arial"/>
          <w:sz w:val="24"/>
          <w:szCs w:val="24"/>
          <w:shd w:val="clear" w:color="auto" w:fill="FCFCFC"/>
        </w:rPr>
        <w:t>variance</w:t>
      </w:r>
      <w:r w:rsidR="005756D8">
        <w:rPr>
          <w:rFonts w:ascii="宋体" w:eastAsia="宋体" w:hAnsi="宋体" w:cs="Arial"/>
          <w:sz w:val="24"/>
          <w:szCs w:val="24"/>
          <w:shd w:val="clear" w:color="auto" w:fill="FCFCFC"/>
        </w:rPr>
        <w:t xml:space="preserve"> </w:t>
      </w:r>
      <w:r w:rsidR="005756D8" w:rsidRPr="00FB040C">
        <w:rPr>
          <w:rFonts w:ascii="宋体" w:eastAsia="宋体" w:hAnsi="宋体" w:cs="Arial"/>
          <w:sz w:val="24"/>
          <w:szCs w:val="24"/>
          <w:shd w:val="clear" w:color="auto" w:fill="FCFCFC"/>
        </w:rPr>
        <w:t>score</w:t>
      </w:r>
      <w:r w:rsidR="005756D8">
        <w:rPr>
          <w:rFonts w:ascii="宋体" w:eastAsia="宋体" w:hAnsi="宋体" w:cs="Arial" w:hint="eastAsia"/>
          <w:sz w:val="24"/>
          <w:szCs w:val="24"/>
          <w:shd w:val="clear" w:color="auto" w:fill="FCFCFC"/>
        </w:rPr>
        <w:t>）、</w:t>
      </w:r>
      <w:r w:rsidR="005756D8" w:rsidRPr="00FB040C">
        <w:rPr>
          <w:rFonts w:ascii="宋体" w:eastAsia="宋体" w:hAnsi="宋体" w:cs="Arial" w:hint="eastAsia"/>
          <w:sz w:val="24"/>
          <w:szCs w:val="24"/>
          <w:shd w:val="clear" w:color="auto" w:fill="FCFCFC"/>
        </w:rPr>
        <w:t>均方差</w:t>
      </w:r>
      <w:r w:rsidR="005756D8">
        <w:rPr>
          <w:rFonts w:ascii="宋体" w:eastAsia="宋体" w:hAnsi="宋体" w:cs="Arial" w:hint="eastAsia"/>
          <w:sz w:val="24"/>
          <w:szCs w:val="24"/>
          <w:shd w:val="clear" w:color="auto" w:fill="FCFCFC"/>
        </w:rPr>
        <w:t>（</w:t>
      </w:r>
      <w:r w:rsidR="005756D8" w:rsidRPr="00FB040C">
        <w:rPr>
          <w:rFonts w:ascii="宋体" w:eastAsia="宋体" w:hAnsi="宋体" w:cs="Arial"/>
          <w:sz w:val="24"/>
          <w:szCs w:val="24"/>
          <w:shd w:val="clear" w:color="auto" w:fill="FCFCFC"/>
        </w:rPr>
        <w:t>mean</w:t>
      </w:r>
      <w:r w:rsidR="005756D8">
        <w:rPr>
          <w:rFonts w:ascii="宋体" w:eastAsia="宋体" w:hAnsi="宋体" w:cs="Arial"/>
          <w:sz w:val="24"/>
          <w:szCs w:val="24"/>
          <w:shd w:val="clear" w:color="auto" w:fill="FCFCFC"/>
        </w:rPr>
        <w:t xml:space="preserve"> </w:t>
      </w:r>
      <w:r w:rsidR="005756D8" w:rsidRPr="00FB040C">
        <w:rPr>
          <w:rFonts w:ascii="宋体" w:eastAsia="宋体" w:hAnsi="宋体" w:cs="Arial"/>
          <w:sz w:val="24"/>
          <w:szCs w:val="24"/>
          <w:shd w:val="clear" w:color="auto" w:fill="FCFCFC"/>
        </w:rPr>
        <w:t>squared</w:t>
      </w:r>
      <w:r w:rsidR="005756D8">
        <w:rPr>
          <w:rFonts w:ascii="宋体" w:eastAsia="宋体" w:hAnsi="宋体" w:cs="Arial"/>
          <w:sz w:val="24"/>
          <w:szCs w:val="24"/>
          <w:shd w:val="clear" w:color="auto" w:fill="FCFCFC"/>
        </w:rPr>
        <w:t xml:space="preserve"> </w:t>
      </w:r>
      <w:r w:rsidR="005756D8" w:rsidRPr="00FB040C">
        <w:rPr>
          <w:rFonts w:ascii="宋体" w:eastAsia="宋体" w:hAnsi="宋体" w:cs="Arial"/>
          <w:sz w:val="24"/>
          <w:szCs w:val="24"/>
          <w:shd w:val="clear" w:color="auto" w:fill="FCFCFC"/>
        </w:rPr>
        <w:t>error</w:t>
      </w:r>
      <w:r w:rsidR="005756D8">
        <w:rPr>
          <w:rFonts w:ascii="宋体" w:eastAsia="宋体" w:hAnsi="宋体" w:cs="Arial" w:hint="eastAsia"/>
          <w:sz w:val="24"/>
          <w:szCs w:val="24"/>
          <w:shd w:val="clear" w:color="auto" w:fill="FCFCFC"/>
        </w:rPr>
        <w:t>）、</w:t>
      </w:r>
      <w:r w:rsidR="005756D8" w:rsidRPr="003127A5">
        <w:rPr>
          <w:rFonts w:ascii="宋体" w:eastAsia="宋体" w:hAnsi="宋体" w:cs="Arial" w:hint="eastAsia"/>
          <w:sz w:val="24"/>
          <w:szCs w:val="24"/>
          <w:shd w:val="clear" w:color="auto" w:fill="FCFCFC"/>
        </w:rPr>
        <w:t>判定系数</w:t>
      </w:r>
      <w:r w:rsidR="005756D8">
        <w:rPr>
          <w:rFonts w:ascii="宋体" w:eastAsia="宋体" w:hAnsi="宋体" w:cs="Arial" w:hint="eastAsia"/>
          <w:sz w:val="24"/>
          <w:szCs w:val="24"/>
          <w:shd w:val="clear" w:color="auto" w:fill="FCFCFC"/>
        </w:rPr>
        <w:t>（</w:t>
      </w:r>
      <w:r w:rsidR="005756D8" w:rsidRPr="003127A5">
        <w:rPr>
          <w:rFonts w:ascii="宋体" w:eastAsia="宋体" w:hAnsi="宋体" w:cs="Arial"/>
          <w:sz w:val="24"/>
          <w:szCs w:val="24"/>
          <w:shd w:val="clear" w:color="auto" w:fill="FCFCFC"/>
        </w:rPr>
        <w:t>r2</w:t>
      </w:r>
      <w:r w:rsidR="005756D8">
        <w:rPr>
          <w:rFonts w:ascii="宋体" w:eastAsia="宋体" w:hAnsi="宋体" w:cs="Arial"/>
          <w:sz w:val="24"/>
          <w:szCs w:val="24"/>
          <w:shd w:val="clear" w:color="auto" w:fill="FCFCFC"/>
        </w:rPr>
        <w:t xml:space="preserve"> </w:t>
      </w:r>
      <w:r w:rsidR="005756D8" w:rsidRPr="003127A5">
        <w:rPr>
          <w:rFonts w:ascii="宋体" w:eastAsia="宋体" w:hAnsi="宋体" w:cs="Arial"/>
          <w:sz w:val="24"/>
          <w:szCs w:val="24"/>
          <w:shd w:val="clear" w:color="auto" w:fill="FCFCFC"/>
        </w:rPr>
        <w:t>score</w:t>
      </w:r>
      <w:r w:rsidR="005756D8">
        <w:rPr>
          <w:rFonts w:ascii="宋体" w:eastAsia="宋体" w:hAnsi="宋体" w:cs="Arial" w:hint="eastAsia"/>
          <w:sz w:val="24"/>
          <w:szCs w:val="24"/>
          <w:shd w:val="clear" w:color="auto" w:fill="FCFCFC"/>
        </w:rPr>
        <w:t>）和</w:t>
      </w:r>
      <w:r w:rsidR="005756D8" w:rsidRPr="003127A5">
        <w:rPr>
          <w:rFonts w:ascii="宋体" w:eastAsia="宋体" w:hAnsi="宋体" w:cs="Arial" w:hint="eastAsia"/>
          <w:sz w:val="24"/>
          <w:szCs w:val="24"/>
          <w:shd w:val="clear" w:color="auto" w:fill="FCFCFC"/>
        </w:rPr>
        <w:t>平均绝对误差</w:t>
      </w:r>
      <w:r w:rsidR="005756D8">
        <w:rPr>
          <w:rFonts w:ascii="宋体" w:eastAsia="宋体" w:hAnsi="宋体" w:cs="Arial" w:hint="eastAsia"/>
          <w:sz w:val="24"/>
          <w:szCs w:val="24"/>
          <w:shd w:val="clear" w:color="auto" w:fill="FCFCFC"/>
        </w:rPr>
        <w:t>（</w:t>
      </w:r>
      <w:r w:rsidR="005756D8" w:rsidRPr="003127A5">
        <w:rPr>
          <w:rFonts w:ascii="宋体" w:eastAsia="宋体" w:hAnsi="宋体" w:cs="Arial"/>
          <w:sz w:val="24"/>
          <w:szCs w:val="24"/>
          <w:shd w:val="clear" w:color="auto" w:fill="FCFCFC"/>
        </w:rPr>
        <w:t>mean</w:t>
      </w:r>
      <w:r w:rsidR="005756D8">
        <w:rPr>
          <w:rFonts w:ascii="宋体" w:eastAsia="宋体" w:hAnsi="宋体" w:cs="Arial"/>
          <w:sz w:val="24"/>
          <w:szCs w:val="24"/>
          <w:shd w:val="clear" w:color="auto" w:fill="FCFCFC"/>
        </w:rPr>
        <w:t xml:space="preserve"> </w:t>
      </w:r>
      <w:r w:rsidR="005756D8" w:rsidRPr="003127A5">
        <w:rPr>
          <w:rFonts w:ascii="宋体" w:eastAsia="宋体" w:hAnsi="宋体" w:cs="Arial"/>
          <w:sz w:val="24"/>
          <w:szCs w:val="24"/>
          <w:shd w:val="clear" w:color="auto" w:fill="FCFCFC"/>
        </w:rPr>
        <w:t>absolute</w:t>
      </w:r>
      <w:r w:rsidR="005756D8">
        <w:rPr>
          <w:rFonts w:ascii="宋体" w:eastAsia="宋体" w:hAnsi="宋体" w:cs="Arial"/>
          <w:sz w:val="24"/>
          <w:szCs w:val="24"/>
          <w:shd w:val="clear" w:color="auto" w:fill="FCFCFC"/>
        </w:rPr>
        <w:t xml:space="preserve"> </w:t>
      </w:r>
      <w:r w:rsidR="005756D8" w:rsidRPr="003127A5">
        <w:rPr>
          <w:rFonts w:ascii="宋体" w:eastAsia="宋体" w:hAnsi="宋体" w:cs="Arial"/>
          <w:sz w:val="24"/>
          <w:szCs w:val="24"/>
          <w:shd w:val="clear" w:color="auto" w:fill="FCFCFC"/>
        </w:rPr>
        <w:t>error</w:t>
      </w:r>
      <w:r w:rsidR="005756D8">
        <w:rPr>
          <w:rFonts w:ascii="宋体" w:eastAsia="宋体" w:hAnsi="宋体" w:cs="Arial" w:hint="eastAsia"/>
          <w:sz w:val="24"/>
          <w:szCs w:val="24"/>
          <w:shd w:val="clear" w:color="auto" w:fill="FCFCFC"/>
        </w:rPr>
        <w:t>）</w:t>
      </w:r>
      <w:r w:rsidR="00FC7D5D">
        <w:rPr>
          <w:rFonts w:asciiTheme="minorEastAsia" w:hAnsiTheme="minorEastAsia" w:hint="eastAsia"/>
          <w:sz w:val="24"/>
          <w:szCs w:val="24"/>
        </w:rPr>
        <w:t>以及相对于目标值的差额平均来对模型进行一个性能</w:t>
      </w:r>
      <w:r w:rsidR="005756D8">
        <w:rPr>
          <w:rFonts w:asciiTheme="minorEastAsia" w:hAnsiTheme="minorEastAsia" w:hint="eastAsia"/>
          <w:sz w:val="24"/>
          <w:szCs w:val="24"/>
        </w:rPr>
        <w:t>与准确性</w:t>
      </w:r>
      <w:r w:rsidR="00FC7D5D">
        <w:rPr>
          <w:rFonts w:asciiTheme="minorEastAsia" w:hAnsiTheme="minorEastAsia" w:hint="eastAsia"/>
          <w:sz w:val="24"/>
          <w:szCs w:val="24"/>
        </w:rPr>
        <w:t>的比较。</w:t>
      </w:r>
    </w:p>
    <w:p w14:paraId="37232C5C" w14:textId="0CE384EF" w:rsidR="000F644F" w:rsidRDefault="000F644F" w:rsidP="000F644F">
      <w:pPr>
        <w:pStyle w:val="2"/>
        <w:spacing w:before="100" w:beforeAutospacing="1" w:after="100" w:afterAutospacing="1"/>
        <w:rPr>
          <w:rFonts w:ascii="黑体" w:hAnsi="黑体"/>
        </w:rPr>
      </w:pPr>
      <w:bookmarkStart w:id="41" w:name="_Toc40635941"/>
      <w:r>
        <w:rPr>
          <w:rFonts w:ascii="黑体" w:hAnsi="黑体" w:hint="eastAsia"/>
        </w:rPr>
        <w:t>6</w:t>
      </w:r>
      <w:r w:rsidRPr="00B031F9">
        <w:rPr>
          <w:rFonts w:ascii="黑体" w:hAnsi="黑体"/>
        </w:rPr>
        <w:t>.</w:t>
      </w:r>
      <w:r>
        <w:rPr>
          <w:rFonts w:ascii="黑体" w:hAnsi="黑体" w:hint="eastAsia"/>
        </w:rPr>
        <w:t>2</w:t>
      </w:r>
      <w:r w:rsidR="00167CE3">
        <w:rPr>
          <w:rFonts w:ascii="黑体" w:hAnsi="黑体"/>
        </w:rPr>
        <w:t xml:space="preserve"> </w:t>
      </w:r>
      <w:r w:rsidRPr="00B031F9">
        <w:rPr>
          <w:rFonts w:ascii="黑体" w:hAnsi="黑体" w:hint="eastAsia"/>
        </w:rPr>
        <w:t xml:space="preserve"> </w:t>
      </w:r>
      <w:r>
        <w:rPr>
          <w:rFonts w:ascii="黑体" w:hAnsi="黑体" w:hint="eastAsia"/>
        </w:rPr>
        <w:t>系统的功能测试</w:t>
      </w:r>
      <w:bookmarkEnd w:id="41"/>
    </w:p>
    <w:p w14:paraId="65726AD9" w14:textId="12410DA7" w:rsidR="00AB5412" w:rsidRDefault="00AB5412" w:rsidP="00D05662">
      <w:pPr>
        <w:spacing w:line="288" w:lineRule="auto"/>
        <w:ind w:firstLineChars="200" w:firstLine="480"/>
        <w:rPr>
          <w:sz w:val="24"/>
          <w:szCs w:val="24"/>
        </w:rPr>
      </w:pPr>
      <w:r w:rsidRPr="00D05662">
        <w:rPr>
          <w:rFonts w:hint="eastAsia"/>
          <w:sz w:val="24"/>
          <w:szCs w:val="24"/>
        </w:rPr>
        <w:t>系统各个模块所实现的功能都运行正常</w:t>
      </w:r>
      <w:r w:rsidR="00324663">
        <w:rPr>
          <w:rFonts w:hint="eastAsia"/>
          <w:sz w:val="24"/>
          <w:szCs w:val="24"/>
        </w:rPr>
        <w:t>。</w:t>
      </w:r>
    </w:p>
    <w:p w14:paraId="64B575C4" w14:textId="49B5F12E" w:rsidR="00324663" w:rsidRDefault="00324663" w:rsidP="00D05662">
      <w:pPr>
        <w:spacing w:line="288" w:lineRule="auto"/>
        <w:ind w:firstLineChars="200" w:firstLine="480"/>
        <w:rPr>
          <w:sz w:val="24"/>
          <w:szCs w:val="24"/>
        </w:rPr>
      </w:pPr>
      <w:r>
        <w:rPr>
          <w:rFonts w:hint="eastAsia"/>
          <w:sz w:val="24"/>
          <w:szCs w:val="24"/>
        </w:rPr>
        <w:t>数据的获取与处理模块：</w:t>
      </w:r>
      <w:r w:rsidR="009730BA">
        <w:rPr>
          <w:rFonts w:hint="eastAsia"/>
          <w:sz w:val="24"/>
          <w:szCs w:val="24"/>
        </w:rPr>
        <w:t>下图展示的是已获取的上市股票的信息列表</w:t>
      </w:r>
      <w:r w:rsidR="00956044" w:rsidRPr="00956044">
        <w:rPr>
          <w:rFonts w:hint="eastAsia"/>
          <w:sz w:val="24"/>
          <w:szCs w:val="24"/>
        </w:rPr>
        <w:t>如图</w:t>
      </w:r>
      <w:r w:rsidR="00956044" w:rsidRPr="00956044">
        <w:rPr>
          <w:rFonts w:hint="eastAsia"/>
          <w:sz w:val="24"/>
          <w:szCs w:val="24"/>
        </w:rPr>
        <w:t>6-1</w:t>
      </w:r>
      <w:r w:rsidR="009730BA">
        <w:rPr>
          <w:rFonts w:hint="eastAsia"/>
          <w:sz w:val="24"/>
          <w:szCs w:val="24"/>
        </w:rPr>
        <w:t>。</w:t>
      </w:r>
    </w:p>
    <w:p w14:paraId="41856B23" w14:textId="6CA7B270" w:rsidR="0029355E" w:rsidRDefault="00A171DE" w:rsidP="00A171DE">
      <w:pPr>
        <w:spacing w:line="288" w:lineRule="auto"/>
        <w:ind w:firstLineChars="200" w:firstLine="480"/>
        <w:jc w:val="center"/>
        <w:rPr>
          <w:sz w:val="24"/>
          <w:szCs w:val="24"/>
        </w:rPr>
      </w:pPr>
      <w:r>
        <w:rPr>
          <w:noProof/>
          <w:sz w:val="24"/>
          <w:szCs w:val="24"/>
        </w:rPr>
        <w:lastRenderedPageBreak/>
        <w:drawing>
          <wp:inline distT="0" distB="0" distL="0" distR="0" wp14:anchorId="7503CF5B" wp14:editId="2B336B3E">
            <wp:extent cx="3724795" cy="6563641"/>
            <wp:effectExtent l="0" t="0" r="9525"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捕获2.PNG"/>
                    <pic:cNvPicPr/>
                  </pic:nvPicPr>
                  <pic:blipFill>
                    <a:blip r:embed="rId18">
                      <a:extLst>
                        <a:ext uri="{28A0092B-C50C-407E-A947-70E740481C1C}">
                          <a14:useLocalDpi xmlns:a14="http://schemas.microsoft.com/office/drawing/2010/main" val="0"/>
                        </a:ext>
                      </a:extLst>
                    </a:blip>
                    <a:stretch>
                      <a:fillRect/>
                    </a:stretch>
                  </pic:blipFill>
                  <pic:spPr>
                    <a:xfrm>
                      <a:off x="0" y="0"/>
                      <a:ext cx="3724795" cy="6563641"/>
                    </a:xfrm>
                    <a:prstGeom prst="rect">
                      <a:avLst/>
                    </a:prstGeom>
                  </pic:spPr>
                </pic:pic>
              </a:graphicData>
            </a:graphic>
          </wp:inline>
        </w:drawing>
      </w:r>
    </w:p>
    <w:p w14:paraId="78757609" w14:textId="19141082" w:rsidR="00A171DE" w:rsidRPr="00A171DE" w:rsidRDefault="00A171DE" w:rsidP="00A171DE">
      <w:pPr>
        <w:pStyle w:val="af1"/>
        <w:spacing w:after="100" w:afterAutospacing="1"/>
        <w:jc w:val="center"/>
        <w:rPr>
          <w:rFonts w:ascii="楷体" w:eastAsia="楷体" w:hAnsi="楷体"/>
          <w:sz w:val="21"/>
          <w:szCs w:val="21"/>
        </w:rPr>
      </w:pPr>
      <w:r>
        <w:rPr>
          <w:rFonts w:ascii="楷体" w:eastAsia="楷体" w:hAnsi="楷体" w:hint="eastAsia"/>
          <w:sz w:val="21"/>
          <w:szCs w:val="21"/>
        </w:rPr>
        <w:t xml:space="preserve">图 </w:t>
      </w:r>
      <w:r w:rsidR="00447503">
        <w:rPr>
          <w:rFonts w:ascii="楷体" w:eastAsia="楷体" w:hAnsi="楷体" w:hint="eastAsia"/>
          <w:sz w:val="21"/>
          <w:szCs w:val="21"/>
        </w:rPr>
        <w:t>6</w:t>
      </w:r>
      <w:r>
        <w:rPr>
          <w:rFonts w:ascii="楷体" w:eastAsia="楷体" w:hAnsi="楷体" w:hint="eastAsia"/>
          <w:sz w:val="21"/>
          <w:szCs w:val="21"/>
        </w:rPr>
        <w:t>-</w:t>
      </w:r>
      <w:r w:rsidR="00B24C79">
        <w:rPr>
          <w:rFonts w:hint="eastAsia"/>
        </w:rPr>
        <w:t>1</w:t>
      </w:r>
      <w:r>
        <w:rPr>
          <w:rFonts w:ascii="楷体" w:eastAsia="楷体" w:hAnsi="楷体" w:hint="eastAsia"/>
          <w:sz w:val="21"/>
          <w:szCs w:val="21"/>
        </w:rPr>
        <w:t xml:space="preserve"> </w:t>
      </w:r>
      <w:r w:rsidR="00447503">
        <w:rPr>
          <w:rFonts w:ascii="楷体" w:eastAsia="楷体" w:hAnsi="楷体" w:hint="eastAsia"/>
          <w:sz w:val="21"/>
          <w:szCs w:val="21"/>
        </w:rPr>
        <w:t>上市公司股票列表</w:t>
      </w:r>
    </w:p>
    <w:p w14:paraId="55071FE0" w14:textId="2118E46F" w:rsidR="009730BA" w:rsidRDefault="009730BA" w:rsidP="00D05662">
      <w:pPr>
        <w:spacing w:line="288" w:lineRule="auto"/>
        <w:ind w:firstLineChars="200" w:firstLine="480"/>
        <w:rPr>
          <w:sz w:val="24"/>
          <w:szCs w:val="24"/>
        </w:rPr>
      </w:pPr>
      <w:r>
        <w:rPr>
          <w:rFonts w:hint="eastAsia"/>
          <w:sz w:val="24"/>
          <w:szCs w:val="24"/>
        </w:rPr>
        <w:t>下图展示的是自动获取股票的其中一只股票的历史交易数据</w:t>
      </w:r>
      <w:r w:rsidR="00956044">
        <w:rPr>
          <w:rFonts w:ascii="Times New Roman" w:eastAsia="宋体" w:hAnsi="Times New Roman" w:hint="eastAsia"/>
          <w:sz w:val="24"/>
        </w:rPr>
        <w:t>如图</w:t>
      </w:r>
      <w:r w:rsidR="00956044">
        <w:rPr>
          <w:rFonts w:ascii="Times New Roman" w:eastAsia="宋体" w:hAnsi="Times New Roman" w:hint="eastAsia"/>
          <w:sz w:val="24"/>
        </w:rPr>
        <w:t>6-</w:t>
      </w:r>
      <w:r w:rsidR="00956044">
        <w:rPr>
          <w:rFonts w:ascii="Times New Roman" w:eastAsia="宋体" w:hAnsi="Times New Roman" w:hint="eastAsia"/>
          <w:sz w:val="24"/>
        </w:rPr>
        <w:t>2</w:t>
      </w:r>
      <w:r>
        <w:rPr>
          <w:rFonts w:hint="eastAsia"/>
          <w:sz w:val="24"/>
          <w:szCs w:val="24"/>
        </w:rPr>
        <w:t>。</w:t>
      </w:r>
    </w:p>
    <w:p w14:paraId="0393AF01" w14:textId="085A1C70" w:rsidR="0029355E" w:rsidRDefault="00A171DE" w:rsidP="00447503">
      <w:pPr>
        <w:spacing w:line="288" w:lineRule="auto"/>
        <w:ind w:firstLineChars="200" w:firstLine="480"/>
        <w:jc w:val="center"/>
        <w:rPr>
          <w:sz w:val="24"/>
          <w:szCs w:val="24"/>
        </w:rPr>
      </w:pPr>
      <w:r>
        <w:rPr>
          <w:noProof/>
          <w:sz w:val="24"/>
          <w:szCs w:val="24"/>
        </w:rPr>
        <w:lastRenderedPageBreak/>
        <w:drawing>
          <wp:inline distT="0" distB="0" distL="0" distR="0" wp14:anchorId="513E9D8B" wp14:editId="05D20B65">
            <wp:extent cx="5715798" cy="6392167"/>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捕获3.PNG"/>
                    <pic:cNvPicPr/>
                  </pic:nvPicPr>
                  <pic:blipFill>
                    <a:blip r:embed="rId19">
                      <a:extLst>
                        <a:ext uri="{28A0092B-C50C-407E-A947-70E740481C1C}">
                          <a14:useLocalDpi xmlns:a14="http://schemas.microsoft.com/office/drawing/2010/main" val="0"/>
                        </a:ext>
                      </a:extLst>
                    </a:blip>
                    <a:stretch>
                      <a:fillRect/>
                    </a:stretch>
                  </pic:blipFill>
                  <pic:spPr>
                    <a:xfrm>
                      <a:off x="0" y="0"/>
                      <a:ext cx="5715798" cy="6392167"/>
                    </a:xfrm>
                    <a:prstGeom prst="rect">
                      <a:avLst/>
                    </a:prstGeom>
                  </pic:spPr>
                </pic:pic>
              </a:graphicData>
            </a:graphic>
          </wp:inline>
        </w:drawing>
      </w:r>
    </w:p>
    <w:p w14:paraId="4F46BD4C" w14:textId="3A22E80C" w:rsidR="00447503" w:rsidRPr="00A171DE" w:rsidRDefault="00447503" w:rsidP="00447503">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2</w:t>
      </w:r>
      <w:r>
        <w:rPr>
          <w:rFonts w:ascii="楷体" w:eastAsia="楷体" w:hAnsi="楷体" w:hint="eastAsia"/>
          <w:sz w:val="21"/>
          <w:szCs w:val="21"/>
        </w:rPr>
        <w:t xml:space="preserve"> 股票的历史交易数据</w:t>
      </w:r>
    </w:p>
    <w:p w14:paraId="0401AC97" w14:textId="77777777" w:rsidR="00447503" w:rsidRDefault="00447503" w:rsidP="00D05662">
      <w:pPr>
        <w:spacing w:line="288" w:lineRule="auto"/>
        <w:ind w:firstLineChars="200" w:firstLine="480"/>
        <w:rPr>
          <w:sz w:val="24"/>
          <w:szCs w:val="24"/>
        </w:rPr>
      </w:pPr>
    </w:p>
    <w:p w14:paraId="3A663323" w14:textId="58EBF704" w:rsidR="00FC7D5D" w:rsidRDefault="009730BA" w:rsidP="009730BA">
      <w:pPr>
        <w:spacing w:line="288" w:lineRule="auto"/>
        <w:ind w:firstLineChars="200" w:firstLine="480"/>
        <w:rPr>
          <w:sz w:val="24"/>
          <w:szCs w:val="24"/>
        </w:rPr>
      </w:pPr>
      <w:r>
        <w:rPr>
          <w:rFonts w:hint="eastAsia"/>
          <w:sz w:val="24"/>
          <w:szCs w:val="24"/>
        </w:rPr>
        <w:t>神经网络模型的训练和构建模块：</w:t>
      </w:r>
      <w:r w:rsidR="00FC7D5D">
        <w:rPr>
          <w:rFonts w:hint="eastAsia"/>
          <w:sz w:val="24"/>
          <w:szCs w:val="24"/>
        </w:rPr>
        <w:t>下图展示的是模型的架构</w:t>
      </w:r>
      <w:r w:rsidR="00956044">
        <w:rPr>
          <w:rFonts w:ascii="Times New Roman" w:eastAsia="宋体" w:hAnsi="Times New Roman" w:hint="eastAsia"/>
          <w:sz w:val="24"/>
        </w:rPr>
        <w:t>如图</w:t>
      </w:r>
      <w:r w:rsidR="00956044">
        <w:rPr>
          <w:rFonts w:ascii="Times New Roman" w:eastAsia="宋体" w:hAnsi="Times New Roman" w:hint="eastAsia"/>
          <w:sz w:val="24"/>
        </w:rPr>
        <w:t>6-</w:t>
      </w:r>
      <w:r w:rsidR="00956044">
        <w:rPr>
          <w:rFonts w:ascii="Times New Roman" w:eastAsia="宋体" w:hAnsi="Times New Roman" w:hint="eastAsia"/>
          <w:sz w:val="24"/>
        </w:rPr>
        <w:t>3</w:t>
      </w:r>
    </w:p>
    <w:p w14:paraId="0E6F1CDC" w14:textId="0CDBCCF5" w:rsidR="0029355E" w:rsidRDefault="00A171DE" w:rsidP="00447503">
      <w:pPr>
        <w:spacing w:line="288" w:lineRule="auto"/>
        <w:ind w:firstLineChars="200" w:firstLine="480"/>
        <w:jc w:val="center"/>
        <w:rPr>
          <w:sz w:val="24"/>
          <w:szCs w:val="24"/>
        </w:rPr>
      </w:pPr>
      <w:r>
        <w:rPr>
          <w:noProof/>
          <w:sz w:val="24"/>
          <w:szCs w:val="24"/>
        </w:rPr>
        <w:lastRenderedPageBreak/>
        <w:drawing>
          <wp:inline distT="0" distB="0" distL="0" distR="0" wp14:anchorId="38916399" wp14:editId="63880B0B">
            <wp:extent cx="3134162" cy="219105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捕获1.PNG"/>
                    <pic:cNvPicPr/>
                  </pic:nvPicPr>
                  <pic:blipFill>
                    <a:blip r:embed="rId20">
                      <a:extLst>
                        <a:ext uri="{28A0092B-C50C-407E-A947-70E740481C1C}">
                          <a14:useLocalDpi xmlns:a14="http://schemas.microsoft.com/office/drawing/2010/main" val="0"/>
                        </a:ext>
                      </a:extLst>
                    </a:blip>
                    <a:stretch>
                      <a:fillRect/>
                    </a:stretch>
                  </pic:blipFill>
                  <pic:spPr>
                    <a:xfrm>
                      <a:off x="0" y="0"/>
                      <a:ext cx="3134162" cy="2191056"/>
                    </a:xfrm>
                    <a:prstGeom prst="rect">
                      <a:avLst/>
                    </a:prstGeom>
                  </pic:spPr>
                </pic:pic>
              </a:graphicData>
            </a:graphic>
          </wp:inline>
        </w:drawing>
      </w:r>
    </w:p>
    <w:p w14:paraId="67527864" w14:textId="314DA23F" w:rsidR="00B24C79" w:rsidRPr="00B24C79"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3</w:t>
      </w:r>
      <w:r>
        <w:rPr>
          <w:rFonts w:ascii="楷体" w:eastAsia="楷体" w:hAnsi="楷体" w:hint="eastAsia"/>
          <w:sz w:val="21"/>
          <w:szCs w:val="21"/>
        </w:rPr>
        <w:t xml:space="preserve"> 网络模型的架构</w:t>
      </w:r>
    </w:p>
    <w:p w14:paraId="32814D2C" w14:textId="6900367A" w:rsidR="009730BA" w:rsidRDefault="009730BA" w:rsidP="009730BA">
      <w:pPr>
        <w:spacing w:line="288" w:lineRule="auto"/>
        <w:ind w:firstLineChars="200" w:firstLine="480"/>
        <w:rPr>
          <w:sz w:val="24"/>
          <w:szCs w:val="24"/>
        </w:rPr>
      </w:pPr>
      <w:r>
        <w:rPr>
          <w:rFonts w:hint="eastAsia"/>
          <w:sz w:val="24"/>
          <w:szCs w:val="24"/>
        </w:rPr>
        <w:t>下图所展示的是模型的训练过程</w:t>
      </w:r>
      <w:r w:rsidR="00956044">
        <w:rPr>
          <w:rFonts w:ascii="Times New Roman" w:eastAsia="宋体" w:hAnsi="Times New Roman" w:hint="eastAsia"/>
          <w:sz w:val="24"/>
        </w:rPr>
        <w:t>如图</w:t>
      </w:r>
      <w:r w:rsidR="00956044">
        <w:rPr>
          <w:rFonts w:ascii="Times New Roman" w:eastAsia="宋体" w:hAnsi="Times New Roman" w:hint="eastAsia"/>
          <w:sz w:val="24"/>
        </w:rPr>
        <w:t>6-</w:t>
      </w:r>
      <w:r w:rsidR="00956044">
        <w:rPr>
          <w:rFonts w:ascii="Times New Roman" w:eastAsia="宋体" w:hAnsi="Times New Roman" w:hint="eastAsia"/>
          <w:sz w:val="24"/>
        </w:rPr>
        <w:t>4</w:t>
      </w:r>
      <w:r>
        <w:rPr>
          <w:rFonts w:hint="eastAsia"/>
          <w:sz w:val="24"/>
          <w:szCs w:val="24"/>
        </w:rPr>
        <w:t>。</w:t>
      </w:r>
    </w:p>
    <w:p w14:paraId="32C6D43E" w14:textId="0F0F5651" w:rsidR="0029355E" w:rsidRDefault="00A171DE" w:rsidP="00B24C79">
      <w:pPr>
        <w:spacing w:line="288" w:lineRule="auto"/>
        <w:ind w:firstLineChars="200" w:firstLine="480"/>
        <w:jc w:val="center"/>
        <w:rPr>
          <w:sz w:val="24"/>
          <w:szCs w:val="24"/>
        </w:rPr>
      </w:pPr>
      <w:r>
        <w:rPr>
          <w:noProof/>
          <w:sz w:val="24"/>
          <w:szCs w:val="24"/>
        </w:rPr>
        <w:drawing>
          <wp:inline distT="0" distB="0" distL="0" distR="0" wp14:anchorId="0A784D11" wp14:editId="2E575BDA">
            <wp:extent cx="4801270" cy="312463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捕获.PNG"/>
                    <pic:cNvPicPr/>
                  </pic:nvPicPr>
                  <pic:blipFill>
                    <a:blip r:embed="rId21">
                      <a:extLst>
                        <a:ext uri="{28A0092B-C50C-407E-A947-70E740481C1C}">
                          <a14:useLocalDpi xmlns:a14="http://schemas.microsoft.com/office/drawing/2010/main" val="0"/>
                        </a:ext>
                      </a:extLst>
                    </a:blip>
                    <a:stretch>
                      <a:fillRect/>
                    </a:stretch>
                  </pic:blipFill>
                  <pic:spPr>
                    <a:xfrm>
                      <a:off x="0" y="0"/>
                      <a:ext cx="4801270" cy="3124636"/>
                    </a:xfrm>
                    <a:prstGeom prst="rect">
                      <a:avLst/>
                    </a:prstGeom>
                  </pic:spPr>
                </pic:pic>
              </a:graphicData>
            </a:graphic>
          </wp:inline>
        </w:drawing>
      </w:r>
    </w:p>
    <w:p w14:paraId="5A6F2CF4" w14:textId="26613E85" w:rsidR="00B24C79" w:rsidRPr="00B24C79"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4</w:t>
      </w:r>
      <w:r>
        <w:rPr>
          <w:rFonts w:ascii="楷体" w:eastAsia="楷体" w:hAnsi="楷体" w:hint="eastAsia"/>
          <w:sz w:val="21"/>
          <w:szCs w:val="21"/>
        </w:rPr>
        <w:t xml:space="preserve"> 模型训练过程</w:t>
      </w:r>
    </w:p>
    <w:p w14:paraId="2699077C" w14:textId="1AF24745" w:rsidR="00FC7D5D" w:rsidRDefault="00FC7D5D" w:rsidP="00FC7D5D">
      <w:pPr>
        <w:spacing w:line="288" w:lineRule="auto"/>
        <w:ind w:firstLineChars="200" w:firstLine="480"/>
        <w:rPr>
          <w:sz w:val="24"/>
          <w:szCs w:val="24"/>
        </w:rPr>
      </w:pPr>
      <w:r w:rsidRPr="00FC7D5D">
        <w:rPr>
          <w:rFonts w:hint="eastAsia"/>
          <w:sz w:val="24"/>
          <w:szCs w:val="24"/>
        </w:rPr>
        <w:t>价格预测与策略提供模块</w:t>
      </w:r>
      <w:r>
        <w:rPr>
          <w:rFonts w:hint="eastAsia"/>
          <w:sz w:val="24"/>
          <w:szCs w:val="24"/>
        </w:rPr>
        <w:t>：下图展示的模型的部分的预测结果和实际目标的值</w:t>
      </w:r>
      <w:r w:rsidR="00956044">
        <w:rPr>
          <w:rFonts w:ascii="Times New Roman" w:eastAsia="宋体" w:hAnsi="Times New Roman" w:hint="eastAsia"/>
          <w:sz w:val="24"/>
        </w:rPr>
        <w:t>如图</w:t>
      </w:r>
      <w:r w:rsidR="00956044">
        <w:rPr>
          <w:rFonts w:ascii="Times New Roman" w:eastAsia="宋体" w:hAnsi="Times New Roman" w:hint="eastAsia"/>
          <w:sz w:val="24"/>
        </w:rPr>
        <w:t>6-</w:t>
      </w:r>
      <w:r w:rsidR="00956044">
        <w:rPr>
          <w:rFonts w:ascii="Times New Roman" w:eastAsia="宋体" w:hAnsi="Times New Roman" w:hint="eastAsia"/>
          <w:sz w:val="24"/>
        </w:rPr>
        <w:t>5</w:t>
      </w:r>
      <w:r>
        <w:rPr>
          <w:rFonts w:hint="eastAsia"/>
          <w:sz w:val="24"/>
          <w:szCs w:val="24"/>
        </w:rPr>
        <w:t>。</w:t>
      </w:r>
    </w:p>
    <w:p w14:paraId="58FC77CD" w14:textId="77777777" w:rsidR="00B24C79" w:rsidRDefault="00A171DE" w:rsidP="00B24C79">
      <w:pPr>
        <w:spacing w:line="288" w:lineRule="auto"/>
        <w:ind w:firstLineChars="200" w:firstLine="480"/>
        <w:jc w:val="center"/>
        <w:rPr>
          <w:sz w:val="24"/>
          <w:szCs w:val="24"/>
        </w:rPr>
      </w:pPr>
      <w:r>
        <w:rPr>
          <w:noProof/>
          <w:sz w:val="24"/>
          <w:szCs w:val="24"/>
        </w:rPr>
        <w:lastRenderedPageBreak/>
        <w:drawing>
          <wp:inline distT="0" distB="0" distL="0" distR="0" wp14:anchorId="1371175A" wp14:editId="7E0F7093">
            <wp:extent cx="2867425" cy="4915586"/>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捕获4.PNG"/>
                    <pic:cNvPicPr/>
                  </pic:nvPicPr>
                  <pic:blipFill>
                    <a:blip r:embed="rId22">
                      <a:extLst>
                        <a:ext uri="{28A0092B-C50C-407E-A947-70E740481C1C}">
                          <a14:useLocalDpi xmlns:a14="http://schemas.microsoft.com/office/drawing/2010/main" val="0"/>
                        </a:ext>
                      </a:extLst>
                    </a:blip>
                    <a:stretch>
                      <a:fillRect/>
                    </a:stretch>
                  </pic:blipFill>
                  <pic:spPr>
                    <a:xfrm>
                      <a:off x="0" y="0"/>
                      <a:ext cx="2867425" cy="4915586"/>
                    </a:xfrm>
                    <a:prstGeom prst="rect">
                      <a:avLst/>
                    </a:prstGeom>
                  </pic:spPr>
                </pic:pic>
              </a:graphicData>
            </a:graphic>
          </wp:inline>
        </w:drawing>
      </w:r>
    </w:p>
    <w:p w14:paraId="688CE36A" w14:textId="7F5B8DC6" w:rsidR="00B24C79" w:rsidRPr="00A171DE"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5</w:t>
      </w:r>
      <w:r>
        <w:rPr>
          <w:rFonts w:ascii="楷体" w:eastAsia="楷体" w:hAnsi="楷体" w:hint="eastAsia"/>
          <w:sz w:val="21"/>
          <w:szCs w:val="21"/>
        </w:rPr>
        <w:t xml:space="preserve"> 预测的结果和实际值</w:t>
      </w:r>
    </w:p>
    <w:p w14:paraId="13CC26BE" w14:textId="0C5E495E" w:rsidR="0029355E" w:rsidRDefault="00A171DE" w:rsidP="00B24C79">
      <w:pPr>
        <w:spacing w:line="288" w:lineRule="auto"/>
        <w:ind w:firstLineChars="200" w:firstLine="480"/>
        <w:jc w:val="center"/>
        <w:rPr>
          <w:sz w:val="24"/>
          <w:szCs w:val="24"/>
        </w:rPr>
      </w:pPr>
      <w:r>
        <w:rPr>
          <w:noProof/>
          <w:sz w:val="24"/>
          <w:szCs w:val="24"/>
        </w:rPr>
        <w:lastRenderedPageBreak/>
        <w:drawing>
          <wp:inline distT="0" distB="0" distL="0" distR="0" wp14:anchorId="46AF58FA" wp14:editId="315EBD13">
            <wp:extent cx="5759450" cy="4326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捕获6.PNG"/>
                    <pic:cNvPicPr/>
                  </pic:nvPicPr>
                  <pic:blipFill>
                    <a:blip r:embed="rId23">
                      <a:extLst>
                        <a:ext uri="{28A0092B-C50C-407E-A947-70E740481C1C}">
                          <a14:useLocalDpi xmlns:a14="http://schemas.microsoft.com/office/drawing/2010/main" val="0"/>
                        </a:ext>
                      </a:extLst>
                    </a:blip>
                    <a:stretch>
                      <a:fillRect/>
                    </a:stretch>
                  </pic:blipFill>
                  <pic:spPr>
                    <a:xfrm>
                      <a:off x="0" y="0"/>
                      <a:ext cx="5759450" cy="4326255"/>
                    </a:xfrm>
                    <a:prstGeom prst="rect">
                      <a:avLst/>
                    </a:prstGeom>
                  </pic:spPr>
                </pic:pic>
              </a:graphicData>
            </a:graphic>
          </wp:inline>
        </w:drawing>
      </w:r>
    </w:p>
    <w:p w14:paraId="183153A6" w14:textId="57D46B17" w:rsidR="00B24C79"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6</w:t>
      </w:r>
      <w:r>
        <w:rPr>
          <w:rFonts w:ascii="楷体" w:eastAsia="楷体" w:hAnsi="楷体" w:hint="eastAsia"/>
          <w:sz w:val="21"/>
          <w:szCs w:val="21"/>
        </w:rPr>
        <w:t xml:space="preserve"> 预测的结果和实际值的图像</w:t>
      </w:r>
    </w:p>
    <w:p w14:paraId="0B1D35FD" w14:textId="23EBFD7A" w:rsidR="00F0156B" w:rsidRPr="00F0156B" w:rsidRDefault="00F0156B" w:rsidP="00F0156B">
      <w:r>
        <w:rPr>
          <w:rFonts w:hint="eastAsia"/>
        </w:rPr>
        <w:t>从上图可以看出预测的结果和实际值在趋势上基本没有很大的差异，在数值的对比上也相差不大</w:t>
      </w:r>
    </w:p>
    <w:p w14:paraId="69D4DD55" w14:textId="5AD81548" w:rsidR="009730BA" w:rsidRDefault="00FC7D5D" w:rsidP="009730BA">
      <w:pPr>
        <w:spacing w:line="288" w:lineRule="auto"/>
        <w:ind w:firstLineChars="200" w:firstLine="480"/>
        <w:rPr>
          <w:sz w:val="24"/>
          <w:szCs w:val="24"/>
        </w:rPr>
      </w:pPr>
      <w:r>
        <w:rPr>
          <w:rFonts w:hint="eastAsia"/>
          <w:sz w:val="24"/>
          <w:szCs w:val="24"/>
        </w:rPr>
        <w:t>下图展示的</w:t>
      </w:r>
      <w:r w:rsidR="008539ED">
        <w:rPr>
          <w:rFonts w:hint="eastAsia"/>
          <w:sz w:val="24"/>
          <w:szCs w:val="24"/>
        </w:rPr>
        <w:t>系统</w:t>
      </w:r>
      <w:r>
        <w:rPr>
          <w:rFonts w:hint="eastAsia"/>
          <w:sz w:val="24"/>
          <w:szCs w:val="24"/>
        </w:rPr>
        <w:t>所提供的策略</w:t>
      </w:r>
      <w:r w:rsidR="00956044">
        <w:rPr>
          <w:rFonts w:ascii="Times New Roman" w:eastAsia="宋体" w:hAnsi="Times New Roman" w:hint="eastAsia"/>
          <w:sz w:val="24"/>
        </w:rPr>
        <w:t>如图</w:t>
      </w:r>
      <w:r w:rsidR="00956044">
        <w:rPr>
          <w:rFonts w:ascii="Times New Roman" w:eastAsia="宋体" w:hAnsi="Times New Roman" w:hint="eastAsia"/>
          <w:sz w:val="24"/>
        </w:rPr>
        <w:t>6-</w:t>
      </w:r>
      <w:r w:rsidR="00956044">
        <w:rPr>
          <w:rFonts w:ascii="Times New Roman" w:eastAsia="宋体" w:hAnsi="Times New Roman" w:hint="eastAsia"/>
          <w:sz w:val="24"/>
        </w:rPr>
        <w:t>7</w:t>
      </w:r>
      <w:r>
        <w:rPr>
          <w:rFonts w:hint="eastAsia"/>
          <w:sz w:val="24"/>
          <w:szCs w:val="24"/>
        </w:rPr>
        <w:t>。</w:t>
      </w:r>
    </w:p>
    <w:p w14:paraId="7C795697" w14:textId="6A026116" w:rsidR="00A171DE" w:rsidRDefault="00A171DE" w:rsidP="00B24C79">
      <w:pPr>
        <w:spacing w:line="288" w:lineRule="auto"/>
        <w:ind w:firstLineChars="200" w:firstLine="480"/>
        <w:jc w:val="center"/>
        <w:rPr>
          <w:sz w:val="24"/>
          <w:szCs w:val="24"/>
        </w:rPr>
      </w:pPr>
      <w:r>
        <w:rPr>
          <w:rFonts w:hint="eastAsia"/>
          <w:noProof/>
          <w:sz w:val="24"/>
          <w:szCs w:val="24"/>
        </w:rPr>
        <w:drawing>
          <wp:inline distT="0" distB="0" distL="0" distR="0" wp14:anchorId="2CA2B1C9" wp14:editId="01D22C4C">
            <wp:extent cx="3524742" cy="1190791"/>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捕获5.PNG"/>
                    <pic:cNvPicPr/>
                  </pic:nvPicPr>
                  <pic:blipFill>
                    <a:blip r:embed="rId24">
                      <a:extLst>
                        <a:ext uri="{28A0092B-C50C-407E-A947-70E740481C1C}">
                          <a14:useLocalDpi xmlns:a14="http://schemas.microsoft.com/office/drawing/2010/main" val="0"/>
                        </a:ext>
                      </a:extLst>
                    </a:blip>
                    <a:stretch>
                      <a:fillRect/>
                    </a:stretch>
                  </pic:blipFill>
                  <pic:spPr>
                    <a:xfrm>
                      <a:off x="0" y="0"/>
                      <a:ext cx="3524742" cy="1190791"/>
                    </a:xfrm>
                    <a:prstGeom prst="rect">
                      <a:avLst/>
                    </a:prstGeom>
                  </pic:spPr>
                </pic:pic>
              </a:graphicData>
            </a:graphic>
          </wp:inline>
        </w:drawing>
      </w:r>
    </w:p>
    <w:p w14:paraId="78537A81" w14:textId="1CCF006E" w:rsidR="00B24C79" w:rsidRPr="00B24C79"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7</w:t>
      </w:r>
      <w:r>
        <w:rPr>
          <w:rFonts w:ascii="楷体" w:eastAsia="楷体" w:hAnsi="楷体" w:hint="eastAsia"/>
          <w:sz w:val="21"/>
          <w:szCs w:val="21"/>
        </w:rPr>
        <w:t xml:space="preserve"> 策略的提供</w:t>
      </w:r>
    </w:p>
    <w:p w14:paraId="7E549BE8" w14:textId="44835B55" w:rsidR="000F644F" w:rsidRDefault="000F644F" w:rsidP="00B634A7">
      <w:pPr>
        <w:pStyle w:val="2"/>
        <w:spacing w:before="100" w:beforeAutospacing="1" w:after="100" w:afterAutospacing="1"/>
        <w:rPr>
          <w:rFonts w:ascii="黑体" w:hAnsi="黑体"/>
        </w:rPr>
      </w:pPr>
      <w:bookmarkStart w:id="42" w:name="_Toc40635942"/>
      <w:r>
        <w:rPr>
          <w:rFonts w:ascii="黑体" w:hAnsi="黑体" w:hint="eastAsia"/>
        </w:rPr>
        <w:t>6</w:t>
      </w:r>
      <w:r w:rsidRPr="00B031F9">
        <w:rPr>
          <w:rFonts w:ascii="黑体" w:hAnsi="黑体"/>
        </w:rPr>
        <w:t>.</w:t>
      </w:r>
      <w:r>
        <w:rPr>
          <w:rFonts w:ascii="黑体" w:hAnsi="黑体" w:hint="eastAsia"/>
        </w:rPr>
        <w:t>3</w:t>
      </w:r>
      <w:r w:rsidRPr="00B031F9">
        <w:rPr>
          <w:rFonts w:ascii="黑体" w:hAnsi="黑体" w:hint="eastAsia"/>
        </w:rPr>
        <w:t xml:space="preserve"> </w:t>
      </w:r>
      <w:r w:rsidR="00167CE3">
        <w:rPr>
          <w:rFonts w:ascii="黑体" w:hAnsi="黑体"/>
        </w:rPr>
        <w:t xml:space="preserve"> </w:t>
      </w:r>
      <w:r>
        <w:rPr>
          <w:rFonts w:ascii="黑体" w:hAnsi="黑体" w:hint="eastAsia"/>
        </w:rPr>
        <w:t>系统的性能测试</w:t>
      </w:r>
      <w:bookmarkEnd w:id="42"/>
    </w:p>
    <w:p w14:paraId="214BFDAC" w14:textId="3A1C48FA" w:rsidR="005756D8" w:rsidRDefault="00AB5412" w:rsidP="005756D8">
      <w:pPr>
        <w:spacing w:line="288" w:lineRule="auto"/>
        <w:ind w:firstLineChars="200" w:firstLine="480"/>
        <w:rPr>
          <w:rFonts w:ascii="宋体" w:eastAsia="宋体" w:hAnsi="宋体"/>
          <w:sz w:val="24"/>
          <w:szCs w:val="24"/>
        </w:rPr>
      </w:pPr>
      <w:r w:rsidRPr="00D05662">
        <w:rPr>
          <w:rFonts w:ascii="宋体" w:eastAsia="宋体" w:hAnsi="宋体" w:hint="eastAsia"/>
          <w:sz w:val="24"/>
          <w:szCs w:val="24"/>
        </w:rPr>
        <w:t>系统性能的评价所使用的指标是测试集的</w:t>
      </w:r>
      <w:r w:rsidR="005756D8" w:rsidRPr="005756D8">
        <w:rPr>
          <w:rFonts w:ascii="宋体" w:eastAsia="宋体" w:hAnsi="宋体" w:hint="eastAsia"/>
          <w:sz w:val="24"/>
          <w:szCs w:val="24"/>
        </w:rPr>
        <w:t>解释回归模型方差得分（explained variance score）、均方差（mean squared error）、判定系数（r2 score）和平均绝对误差（mean absolute error）</w:t>
      </w:r>
      <w:r w:rsidRPr="00D05662">
        <w:rPr>
          <w:rFonts w:ascii="宋体" w:eastAsia="宋体" w:hAnsi="宋体" w:hint="eastAsia"/>
          <w:sz w:val="24"/>
          <w:szCs w:val="24"/>
        </w:rPr>
        <w:t>。</w:t>
      </w:r>
      <w:r w:rsidR="005756D8" w:rsidRPr="005756D8">
        <w:rPr>
          <w:rFonts w:ascii="宋体" w:eastAsia="宋体" w:hAnsi="宋体" w:hint="eastAsia"/>
          <w:sz w:val="24"/>
          <w:szCs w:val="24"/>
        </w:rPr>
        <w:t>解释回归模型方差得分</w:t>
      </w:r>
      <w:r w:rsidR="005756D8">
        <w:rPr>
          <w:rFonts w:ascii="宋体" w:eastAsia="宋体" w:hAnsi="宋体" w:hint="eastAsia"/>
          <w:sz w:val="24"/>
          <w:szCs w:val="24"/>
        </w:rPr>
        <w:t>和判定系数，其取值范围为[</w:t>
      </w:r>
      <w:r w:rsidR="005756D8">
        <w:rPr>
          <w:rFonts w:ascii="宋体" w:eastAsia="宋体" w:hAnsi="宋体"/>
          <w:sz w:val="24"/>
          <w:szCs w:val="24"/>
        </w:rPr>
        <w:t>0, 1]</w:t>
      </w:r>
      <w:r w:rsidR="005756D8">
        <w:rPr>
          <w:rFonts w:ascii="宋体" w:eastAsia="宋体" w:hAnsi="宋体" w:hint="eastAsia"/>
          <w:sz w:val="24"/>
          <w:szCs w:val="24"/>
        </w:rPr>
        <w:t>，其值</w:t>
      </w:r>
      <w:r w:rsidR="005756D8" w:rsidRPr="005756D8">
        <w:rPr>
          <w:rFonts w:ascii="宋体" w:eastAsia="宋体" w:hAnsi="宋体" w:hint="eastAsia"/>
          <w:sz w:val="24"/>
          <w:szCs w:val="24"/>
        </w:rPr>
        <w:t>越接近于1说明自变量越能解释因变量的方差变化，值越小则说明效果越差。</w:t>
      </w:r>
      <w:r w:rsidR="005756D8">
        <w:rPr>
          <w:rFonts w:ascii="宋体" w:eastAsia="宋体" w:hAnsi="宋体" w:hint="eastAsia"/>
          <w:sz w:val="24"/>
          <w:szCs w:val="24"/>
        </w:rPr>
        <w:t>平均绝对误差</w:t>
      </w:r>
      <w:r w:rsidR="005756D8" w:rsidRPr="005756D8">
        <w:rPr>
          <w:rFonts w:ascii="宋体" w:eastAsia="宋体" w:hAnsi="宋体" w:hint="eastAsia"/>
          <w:sz w:val="24"/>
          <w:szCs w:val="24"/>
        </w:rPr>
        <w:t>用于评估预测结果和真实数据集的接近程度的程度，其值越小说明拟合效果越好。</w:t>
      </w:r>
      <w:r w:rsidR="005756D8">
        <w:rPr>
          <w:rFonts w:ascii="宋体" w:eastAsia="宋体" w:hAnsi="宋体" w:hint="eastAsia"/>
          <w:sz w:val="24"/>
          <w:szCs w:val="24"/>
        </w:rPr>
        <w:t>均方差</w:t>
      </w:r>
      <w:r w:rsidR="005756D8" w:rsidRPr="005756D8">
        <w:rPr>
          <w:rFonts w:ascii="宋体" w:eastAsia="宋体" w:hAnsi="宋体" w:hint="eastAsia"/>
          <w:sz w:val="24"/>
          <w:szCs w:val="24"/>
        </w:rPr>
        <w:t>计算的是拟合数据和原始数据对应样本点的误差的平方和的均值，其值</w:t>
      </w:r>
      <w:r w:rsidR="005756D8" w:rsidRPr="005756D8">
        <w:rPr>
          <w:rFonts w:ascii="宋体" w:eastAsia="宋体" w:hAnsi="宋体" w:hint="eastAsia"/>
          <w:sz w:val="24"/>
          <w:szCs w:val="24"/>
        </w:rPr>
        <w:lastRenderedPageBreak/>
        <w:t>越小说明拟合效果越好。</w:t>
      </w:r>
    </w:p>
    <w:p w14:paraId="1E22F31B" w14:textId="77777777" w:rsidR="00B24C79" w:rsidRDefault="00B24C79" w:rsidP="00B24C79">
      <w:pPr>
        <w:spacing w:line="288" w:lineRule="auto"/>
        <w:ind w:firstLineChars="200" w:firstLine="480"/>
        <w:rPr>
          <w:rFonts w:asciiTheme="minorEastAsia" w:hAnsiTheme="minorEastAsia"/>
          <w:sz w:val="24"/>
          <w:szCs w:val="24"/>
        </w:rPr>
      </w:pPr>
      <w:r>
        <w:rPr>
          <w:rFonts w:asciiTheme="minorEastAsia" w:hAnsiTheme="minorEastAsia" w:hint="eastAsia"/>
          <w:noProof/>
          <w:sz w:val="24"/>
          <w:szCs w:val="24"/>
        </w:rPr>
        <w:drawing>
          <wp:inline distT="0" distB="0" distL="0" distR="0" wp14:anchorId="330551AC" wp14:editId="6E1AFF62">
            <wp:extent cx="5048955" cy="409632"/>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捕获9.PNG"/>
                    <pic:cNvPicPr/>
                  </pic:nvPicPr>
                  <pic:blipFill>
                    <a:blip r:embed="rId25">
                      <a:extLst>
                        <a:ext uri="{28A0092B-C50C-407E-A947-70E740481C1C}">
                          <a14:useLocalDpi xmlns:a14="http://schemas.microsoft.com/office/drawing/2010/main" val="0"/>
                        </a:ext>
                      </a:extLst>
                    </a:blip>
                    <a:stretch>
                      <a:fillRect/>
                    </a:stretch>
                  </pic:blipFill>
                  <pic:spPr>
                    <a:xfrm>
                      <a:off x="0" y="0"/>
                      <a:ext cx="5048955" cy="409632"/>
                    </a:xfrm>
                    <a:prstGeom prst="rect">
                      <a:avLst/>
                    </a:prstGeom>
                  </pic:spPr>
                </pic:pic>
              </a:graphicData>
            </a:graphic>
          </wp:inline>
        </w:drawing>
      </w:r>
    </w:p>
    <w:p w14:paraId="6A286879" w14:textId="3C132388" w:rsidR="00B24C79" w:rsidRPr="00B24C79" w:rsidRDefault="00B24C79" w:rsidP="00B24C79">
      <w:pPr>
        <w:pStyle w:val="af1"/>
        <w:spacing w:after="100" w:afterAutospacing="1"/>
        <w:jc w:val="center"/>
        <w:rPr>
          <w:rFonts w:ascii="楷体" w:eastAsia="楷体" w:hAnsi="楷体"/>
          <w:sz w:val="21"/>
          <w:szCs w:val="21"/>
        </w:rPr>
      </w:pPr>
      <w:r>
        <w:rPr>
          <w:rFonts w:ascii="楷体" w:eastAsia="楷体" w:hAnsi="楷体" w:hint="eastAsia"/>
          <w:sz w:val="21"/>
          <w:szCs w:val="21"/>
        </w:rPr>
        <w:t>图 6-</w:t>
      </w:r>
      <w:r>
        <w:rPr>
          <w:rFonts w:hint="eastAsia"/>
        </w:rPr>
        <w:t>8</w:t>
      </w:r>
      <w:r>
        <w:rPr>
          <w:rFonts w:ascii="楷体" w:eastAsia="楷体" w:hAnsi="楷体" w:hint="eastAsia"/>
          <w:sz w:val="21"/>
          <w:szCs w:val="21"/>
        </w:rPr>
        <w:t xml:space="preserve"> 评价模型的指标</w:t>
      </w:r>
    </w:p>
    <w:p w14:paraId="0EEDFCDC" w14:textId="0E85F57A" w:rsidR="000F644F" w:rsidRDefault="000F644F" w:rsidP="000F644F">
      <w:pPr>
        <w:pStyle w:val="2"/>
        <w:spacing w:before="100" w:beforeAutospacing="1" w:after="100" w:afterAutospacing="1"/>
        <w:rPr>
          <w:rFonts w:ascii="黑体" w:hAnsi="黑体"/>
        </w:rPr>
      </w:pPr>
      <w:bookmarkStart w:id="43" w:name="_Toc40635943"/>
      <w:r>
        <w:rPr>
          <w:rFonts w:ascii="黑体" w:hAnsi="黑体" w:hint="eastAsia"/>
        </w:rPr>
        <w:t>6</w:t>
      </w:r>
      <w:r w:rsidRPr="00B031F9">
        <w:rPr>
          <w:rFonts w:ascii="黑体" w:hAnsi="黑体"/>
        </w:rPr>
        <w:t>.</w:t>
      </w:r>
      <w:r w:rsidR="00B634A7">
        <w:rPr>
          <w:rFonts w:ascii="黑体" w:hAnsi="黑体" w:hint="eastAsia"/>
        </w:rPr>
        <w:t>4</w:t>
      </w:r>
      <w:r w:rsidR="00167CE3">
        <w:rPr>
          <w:rFonts w:ascii="黑体" w:hAnsi="黑体"/>
        </w:rPr>
        <w:t xml:space="preserve"> </w:t>
      </w:r>
      <w:r>
        <w:rPr>
          <w:rFonts w:ascii="黑体" w:hAnsi="黑体" w:hint="eastAsia"/>
        </w:rPr>
        <w:t>本章小结</w:t>
      </w:r>
      <w:bookmarkEnd w:id="43"/>
    </w:p>
    <w:p w14:paraId="4426F634" w14:textId="0D69DDEE" w:rsidR="00B634A7" w:rsidRPr="00B634A7" w:rsidRDefault="00B634A7" w:rsidP="00637BFE">
      <w:pPr>
        <w:pStyle w:val="af4"/>
      </w:pPr>
      <w:r>
        <w:t>本章主要是对系统测试的介绍，里面介绍了系统的测试方法</w:t>
      </w:r>
      <w:r w:rsidR="008539ED">
        <w:rPr>
          <w:rFonts w:hint="eastAsia"/>
        </w:rPr>
        <w:t>分别</w:t>
      </w:r>
      <w:proofErr w:type="gramStart"/>
      <w:r w:rsidR="008539ED">
        <w:rPr>
          <w:rFonts w:hint="eastAsia"/>
        </w:rPr>
        <w:t>是白盒测试</w:t>
      </w:r>
      <w:proofErr w:type="gramEnd"/>
      <w:r w:rsidR="008539ED">
        <w:rPr>
          <w:rFonts w:hint="eastAsia"/>
        </w:rPr>
        <w:t>法和黑盒测试法</w:t>
      </w:r>
      <w:r>
        <w:t>，同时还对系统的功能以及</w:t>
      </w:r>
      <w:r w:rsidR="008539ED">
        <w:rPr>
          <w:rFonts w:hint="eastAsia"/>
        </w:rPr>
        <w:t>其</w:t>
      </w:r>
      <w:r>
        <w:t>性能做了展示。</w:t>
      </w:r>
      <w:r w:rsidR="008539ED">
        <w:rPr>
          <w:rFonts w:hint="eastAsia"/>
        </w:rPr>
        <w:t>最后的结果是</w:t>
      </w:r>
      <w:r>
        <w:t>系统的各个功能结构都能完成，并且</w:t>
      </w:r>
      <w:r w:rsidR="008539ED">
        <w:rPr>
          <w:rFonts w:hint="eastAsia"/>
        </w:rPr>
        <w:t>系统</w:t>
      </w:r>
      <w:r>
        <w:t>性能方面比较良好</w:t>
      </w:r>
      <w:r w:rsidR="008539ED">
        <w:rPr>
          <w:rFonts w:hint="eastAsia"/>
        </w:rPr>
        <w:t>，在预测的准确度上表象也比较良好</w:t>
      </w:r>
      <w:r>
        <w:t>。</w:t>
      </w:r>
    </w:p>
    <w:p w14:paraId="5B0A34D9" w14:textId="77777777" w:rsidR="000F644F" w:rsidRDefault="000F644F" w:rsidP="00A32C9B">
      <w:pPr>
        <w:jc w:val="left"/>
        <w:rPr>
          <w:rFonts w:asciiTheme="minorEastAsia" w:hAnsiTheme="minorEastAsia"/>
          <w:bCs/>
          <w:sz w:val="24"/>
          <w:szCs w:val="24"/>
        </w:rPr>
      </w:pPr>
    </w:p>
    <w:p w14:paraId="319A5A20" w14:textId="77777777" w:rsidR="000F644F" w:rsidRDefault="000F644F" w:rsidP="00A32C9B">
      <w:pPr>
        <w:jc w:val="left"/>
        <w:rPr>
          <w:rFonts w:asciiTheme="minorEastAsia" w:hAnsiTheme="minorEastAsia"/>
          <w:bCs/>
          <w:sz w:val="24"/>
          <w:szCs w:val="24"/>
        </w:rPr>
        <w:sectPr w:rsidR="000F644F" w:rsidSect="0075738C">
          <w:pgSz w:w="11906" w:h="16838" w:code="9"/>
          <w:pgMar w:top="1418" w:right="1418" w:bottom="1418" w:left="1418" w:header="851" w:footer="850" w:gutter="0"/>
          <w:cols w:space="425"/>
          <w:docGrid w:linePitch="312"/>
        </w:sectPr>
      </w:pPr>
    </w:p>
    <w:p w14:paraId="098049AE" w14:textId="2DF148A0" w:rsidR="000F644F" w:rsidRPr="002F5879" w:rsidRDefault="000F644F" w:rsidP="000F644F">
      <w:pPr>
        <w:pStyle w:val="1"/>
        <w:spacing w:beforeLines="0" w:afterLines="0"/>
      </w:pPr>
      <w:bookmarkStart w:id="44" w:name="_Toc40635944"/>
      <w:r>
        <w:rPr>
          <w:rFonts w:hint="eastAsia"/>
        </w:rPr>
        <w:lastRenderedPageBreak/>
        <w:t>第</w:t>
      </w:r>
      <w:r w:rsidR="003E3EA8">
        <w:rPr>
          <w:rFonts w:hint="eastAsia"/>
        </w:rPr>
        <w:t>7</w:t>
      </w:r>
      <w:r>
        <w:rPr>
          <w:rFonts w:hint="eastAsia"/>
        </w:rPr>
        <w:t>章</w:t>
      </w:r>
      <w:r>
        <w:rPr>
          <w:rFonts w:hint="eastAsia"/>
        </w:rPr>
        <w:t xml:space="preserve"> </w:t>
      </w:r>
      <w:r w:rsidR="00167CE3">
        <w:t xml:space="preserve"> </w:t>
      </w:r>
      <w:r>
        <w:rPr>
          <w:rFonts w:hint="eastAsia"/>
        </w:rPr>
        <w:t>结束语</w:t>
      </w:r>
      <w:bookmarkEnd w:id="44"/>
    </w:p>
    <w:p w14:paraId="199759B3" w14:textId="77777777" w:rsidR="000F644F" w:rsidRDefault="000F644F" w:rsidP="000F644F">
      <w:pPr>
        <w:jc w:val="left"/>
        <w:rPr>
          <w:rFonts w:asciiTheme="minorEastAsia" w:hAnsiTheme="minorEastAsia"/>
          <w:bCs/>
          <w:sz w:val="24"/>
          <w:szCs w:val="24"/>
        </w:rPr>
      </w:pPr>
    </w:p>
    <w:p w14:paraId="5E58F86D" w14:textId="5BAC0255" w:rsidR="000F644F" w:rsidRPr="000F644F" w:rsidRDefault="003E3EA8" w:rsidP="000F644F">
      <w:pPr>
        <w:pStyle w:val="2"/>
        <w:spacing w:before="100" w:beforeAutospacing="1" w:after="100" w:afterAutospacing="1"/>
        <w:rPr>
          <w:rFonts w:ascii="黑体" w:hAnsi="黑体"/>
        </w:rPr>
      </w:pPr>
      <w:bookmarkStart w:id="45" w:name="_Toc451957481"/>
      <w:bookmarkStart w:id="46" w:name="_Toc40635945"/>
      <w:r>
        <w:rPr>
          <w:rFonts w:ascii="黑体" w:hAnsi="黑体" w:hint="eastAsia"/>
        </w:rPr>
        <w:t>7</w:t>
      </w:r>
      <w:r w:rsidR="000F644F" w:rsidRPr="000F644F">
        <w:rPr>
          <w:rFonts w:ascii="黑体" w:hAnsi="黑体" w:hint="eastAsia"/>
        </w:rPr>
        <w:t xml:space="preserve">.1 </w:t>
      </w:r>
      <w:r w:rsidR="00167CE3">
        <w:rPr>
          <w:rFonts w:ascii="黑体" w:hAnsi="黑体"/>
        </w:rPr>
        <w:t xml:space="preserve"> </w:t>
      </w:r>
      <w:r w:rsidR="000F644F" w:rsidRPr="000F644F">
        <w:rPr>
          <w:rFonts w:ascii="黑体" w:hAnsi="黑体" w:hint="eastAsia"/>
        </w:rPr>
        <w:t>论文工作总结</w:t>
      </w:r>
      <w:bookmarkEnd w:id="45"/>
      <w:bookmarkEnd w:id="46"/>
    </w:p>
    <w:p w14:paraId="163F439E" w14:textId="10E265CC" w:rsidR="000F644F" w:rsidRPr="000F644F" w:rsidRDefault="000F644F" w:rsidP="00637BFE">
      <w:pPr>
        <w:pStyle w:val="af4"/>
      </w:pPr>
      <w:r w:rsidRPr="000F644F">
        <w:rPr>
          <w:rFonts w:hint="eastAsia"/>
        </w:rPr>
        <w:t>本文分析了</w:t>
      </w:r>
      <w:r w:rsidR="003E3EA8">
        <w:rPr>
          <w:rFonts w:hint="eastAsia"/>
        </w:rPr>
        <w:t>如今量化投资的</w:t>
      </w:r>
      <w:r w:rsidR="009572DC">
        <w:rPr>
          <w:rFonts w:hint="eastAsia"/>
        </w:rPr>
        <w:t>基本情况</w:t>
      </w:r>
      <w:r w:rsidRPr="000F644F">
        <w:rPr>
          <w:rFonts w:hint="eastAsia"/>
        </w:rPr>
        <w:t>，论述了</w:t>
      </w:r>
      <w:r w:rsidR="009572DC">
        <w:rPr>
          <w:rFonts w:hint="eastAsia"/>
        </w:rPr>
        <w:t>对股票未来价格预测的重要性</w:t>
      </w:r>
      <w:r w:rsidRPr="000F644F">
        <w:rPr>
          <w:rFonts w:hint="eastAsia"/>
        </w:rPr>
        <w:t>，给出了</w:t>
      </w:r>
      <w:r w:rsidR="009572DC">
        <w:rPr>
          <w:rFonts w:hint="eastAsia"/>
        </w:rPr>
        <w:t>神经网络在量化投资领域的作用</w:t>
      </w:r>
      <w:r w:rsidRPr="000F644F">
        <w:rPr>
          <w:rFonts w:hint="eastAsia"/>
        </w:rPr>
        <w:t>，设计了</w:t>
      </w:r>
      <w:r w:rsidR="009572DC" w:rsidRPr="009572DC">
        <w:rPr>
          <w:rFonts w:hint="eastAsia"/>
        </w:rPr>
        <w:t>基于深度学习的量化投资策略</w:t>
      </w:r>
      <w:r w:rsidR="009572DC">
        <w:rPr>
          <w:rFonts w:hint="eastAsia"/>
        </w:rPr>
        <w:t>的系统</w:t>
      </w:r>
      <w:r w:rsidRPr="000F644F">
        <w:rPr>
          <w:rFonts w:hint="eastAsia"/>
        </w:rPr>
        <w:t>，编码实现了</w:t>
      </w:r>
      <w:r w:rsidR="009572DC">
        <w:rPr>
          <w:rFonts w:hint="eastAsia"/>
        </w:rPr>
        <w:t>整个系统，包括数据获取模块，</w:t>
      </w:r>
      <w:r w:rsidR="009572DC">
        <w:rPr>
          <w:rFonts w:cs="瀹嬩綋" w:hint="eastAsia"/>
          <w:kern w:val="0"/>
        </w:rPr>
        <w:t>神经网络模型的构建与训练模块和价格预测与策略提供模块</w:t>
      </w:r>
      <w:r w:rsidR="003E3EA8">
        <w:rPr>
          <w:rFonts w:hint="eastAsia"/>
        </w:rPr>
        <w:t>。</w:t>
      </w:r>
    </w:p>
    <w:p w14:paraId="1411CBF5" w14:textId="77777777" w:rsidR="000F644F" w:rsidRPr="000F644F" w:rsidRDefault="000F644F" w:rsidP="00637BFE">
      <w:pPr>
        <w:pStyle w:val="af"/>
        <w:adjustRightInd/>
        <w:snapToGrid/>
        <w:spacing w:before="0" w:after="0" w:line="288" w:lineRule="auto"/>
        <w:ind w:firstLine="200"/>
        <w:jc w:val="both"/>
        <w:rPr>
          <w:rFonts w:ascii="宋体" w:hAnsi="宋体"/>
          <w:sz w:val="24"/>
        </w:rPr>
      </w:pPr>
      <w:r w:rsidRPr="000F644F">
        <w:rPr>
          <w:rFonts w:ascii="宋体" w:hAnsi="宋体" w:hint="eastAsia"/>
          <w:sz w:val="24"/>
        </w:rPr>
        <w:t>本文取得的主要成果有：（注意：是“成果”，不是你做的工作）</w:t>
      </w:r>
    </w:p>
    <w:p w14:paraId="09CA3B64" w14:textId="2968C93D" w:rsidR="000F644F" w:rsidRPr="000F644F" w:rsidRDefault="009572DC" w:rsidP="00637BFE">
      <w:pPr>
        <w:pStyle w:val="af"/>
        <w:numPr>
          <w:ilvl w:val="0"/>
          <w:numId w:val="8"/>
        </w:numPr>
        <w:adjustRightInd/>
        <w:snapToGrid/>
        <w:spacing w:before="0" w:after="0" w:line="288" w:lineRule="auto"/>
        <w:ind w:firstLine="200"/>
        <w:jc w:val="both"/>
        <w:rPr>
          <w:rFonts w:ascii="宋体" w:hAnsi="宋体"/>
          <w:sz w:val="24"/>
        </w:rPr>
      </w:pPr>
      <w:r>
        <w:rPr>
          <w:rFonts w:ascii="宋体" w:hAnsi="宋体" w:hint="eastAsia"/>
          <w:sz w:val="24"/>
        </w:rPr>
        <w:t>介绍了设计该系统的背景和目的</w:t>
      </w:r>
    </w:p>
    <w:p w14:paraId="2E552673" w14:textId="59FCED5D" w:rsidR="000F644F" w:rsidRDefault="009572DC" w:rsidP="00637BFE">
      <w:pPr>
        <w:pStyle w:val="af"/>
        <w:numPr>
          <w:ilvl w:val="0"/>
          <w:numId w:val="8"/>
        </w:numPr>
        <w:adjustRightInd/>
        <w:snapToGrid/>
        <w:spacing w:before="0" w:after="0" w:line="288" w:lineRule="auto"/>
        <w:ind w:firstLine="200"/>
        <w:jc w:val="both"/>
        <w:rPr>
          <w:rFonts w:ascii="宋体" w:hAnsi="宋体"/>
          <w:sz w:val="24"/>
        </w:rPr>
      </w:pPr>
      <w:r>
        <w:rPr>
          <w:rFonts w:ascii="宋体" w:hAnsi="宋体" w:hint="eastAsia"/>
          <w:sz w:val="24"/>
        </w:rPr>
        <w:t>介绍了系统实现所使用了的技术及其原理</w:t>
      </w:r>
    </w:p>
    <w:p w14:paraId="572AE7B8" w14:textId="0F7F89EA" w:rsidR="009572DC" w:rsidRPr="000F644F" w:rsidRDefault="009572DC" w:rsidP="00637BFE">
      <w:pPr>
        <w:pStyle w:val="af"/>
        <w:numPr>
          <w:ilvl w:val="0"/>
          <w:numId w:val="8"/>
        </w:numPr>
        <w:adjustRightInd/>
        <w:snapToGrid/>
        <w:spacing w:before="0" w:after="0" w:line="288" w:lineRule="auto"/>
        <w:ind w:firstLine="200"/>
        <w:jc w:val="both"/>
        <w:rPr>
          <w:rFonts w:ascii="宋体" w:hAnsi="宋体"/>
          <w:sz w:val="24"/>
        </w:rPr>
      </w:pPr>
      <w:r>
        <w:rPr>
          <w:rFonts w:ascii="宋体" w:hAnsi="宋体" w:hint="eastAsia"/>
          <w:sz w:val="24"/>
        </w:rPr>
        <w:t>介绍了系统的各个模块及其</w:t>
      </w:r>
      <w:r w:rsidR="00637BFE">
        <w:rPr>
          <w:rFonts w:ascii="宋体" w:hAnsi="宋体" w:hint="eastAsia"/>
          <w:sz w:val="24"/>
        </w:rPr>
        <w:t>实现</w:t>
      </w:r>
    </w:p>
    <w:p w14:paraId="13B0C952" w14:textId="45591611" w:rsidR="000F644F" w:rsidRPr="000F644F" w:rsidRDefault="000F644F" w:rsidP="00637BFE">
      <w:pPr>
        <w:pStyle w:val="af"/>
        <w:adjustRightInd/>
        <w:snapToGrid/>
        <w:spacing w:before="0" w:after="0" w:line="288" w:lineRule="auto"/>
        <w:ind w:firstLine="200"/>
        <w:jc w:val="both"/>
        <w:rPr>
          <w:rFonts w:ascii="宋体" w:hAnsi="宋体"/>
        </w:rPr>
      </w:pPr>
      <w:r w:rsidRPr="000F644F">
        <w:rPr>
          <w:rFonts w:ascii="宋体" w:hAnsi="宋体" w:hint="eastAsia"/>
          <w:sz w:val="24"/>
        </w:rPr>
        <w:t>本人在该项目中的主要工作有：</w:t>
      </w:r>
    </w:p>
    <w:p w14:paraId="00280378" w14:textId="019DA976" w:rsidR="000F644F" w:rsidRPr="000F644F" w:rsidRDefault="003E3EA8" w:rsidP="00637BFE">
      <w:pPr>
        <w:pStyle w:val="af"/>
        <w:numPr>
          <w:ilvl w:val="0"/>
          <w:numId w:val="9"/>
        </w:numPr>
        <w:adjustRightInd/>
        <w:snapToGrid/>
        <w:spacing w:before="0" w:after="0" w:line="288" w:lineRule="auto"/>
        <w:ind w:firstLine="200"/>
        <w:jc w:val="both"/>
        <w:rPr>
          <w:rFonts w:ascii="宋体" w:hAnsi="宋体"/>
          <w:sz w:val="24"/>
        </w:rPr>
      </w:pPr>
      <w:r>
        <w:rPr>
          <w:rFonts w:ascii="宋体" w:hAnsi="宋体" w:hint="eastAsia"/>
          <w:sz w:val="24"/>
        </w:rPr>
        <w:t>系统的设计与实现</w:t>
      </w:r>
    </w:p>
    <w:p w14:paraId="5F73A09A" w14:textId="16765315" w:rsidR="00A6217D" w:rsidRPr="00660FAA" w:rsidRDefault="003E3EA8" w:rsidP="00637BFE">
      <w:pPr>
        <w:pStyle w:val="af"/>
        <w:numPr>
          <w:ilvl w:val="0"/>
          <w:numId w:val="9"/>
        </w:numPr>
        <w:adjustRightInd/>
        <w:snapToGrid/>
        <w:spacing w:before="0" w:after="0" w:line="288" w:lineRule="auto"/>
        <w:ind w:firstLine="200"/>
        <w:jc w:val="both"/>
        <w:rPr>
          <w:sz w:val="24"/>
        </w:rPr>
      </w:pPr>
      <w:r>
        <w:rPr>
          <w:rFonts w:hint="eastAsia"/>
          <w:sz w:val="24"/>
        </w:rPr>
        <w:t>模型结构的修改和</w:t>
      </w:r>
      <w:r w:rsidRPr="00637BFE">
        <w:rPr>
          <w:rFonts w:asciiTheme="minorEastAsia" w:eastAsiaTheme="minorEastAsia" w:hAnsiTheme="minorEastAsia" w:hint="eastAsia"/>
          <w:sz w:val="24"/>
        </w:rPr>
        <w:t>优化</w:t>
      </w:r>
    </w:p>
    <w:p w14:paraId="545E1828" w14:textId="0F206209" w:rsidR="00660FAA" w:rsidRPr="00A6217D" w:rsidRDefault="00660FAA" w:rsidP="00637BFE">
      <w:pPr>
        <w:pStyle w:val="af"/>
        <w:numPr>
          <w:ilvl w:val="0"/>
          <w:numId w:val="9"/>
        </w:numPr>
        <w:adjustRightInd/>
        <w:snapToGrid/>
        <w:spacing w:before="0" w:after="0" w:line="288" w:lineRule="auto"/>
        <w:ind w:firstLine="200"/>
        <w:jc w:val="both"/>
        <w:rPr>
          <w:sz w:val="24"/>
        </w:rPr>
      </w:pPr>
      <w:r>
        <w:rPr>
          <w:rFonts w:asciiTheme="minorEastAsia" w:eastAsiaTheme="minorEastAsia" w:hAnsiTheme="minorEastAsia" w:hint="eastAsia"/>
          <w:sz w:val="24"/>
        </w:rPr>
        <w:t>预测结果的运用和策略的提供</w:t>
      </w:r>
    </w:p>
    <w:p w14:paraId="27447FF0" w14:textId="25FA201E" w:rsidR="003E3EA8" w:rsidRDefault="003E3EA8" w:rsidP="003E3EA8">
      <w:pPr>
        <w:pStyle w:val="2"/>
        <w:rPr>
          <w:rFonts w:ascii="黑体"/>
        </w:rPr>
      </w:pPr>
      <w:bookmarkStart w:id="47" w:name="_Toc451957482"/>
      <w:bookmarkStart w:id="48" w:name="_Toc40635946"/>
      <w:r>
        <w:rPr>
          <w:rFonts w:ascii="黑体" w:hint="eastAsia"/>
        </w:rPr>
        <w:t xml:space="preserve">7.2 </w:t>
      </w:r>
      <w:r>
        <w:rPr>
          <w:rFonts w:ascii="黑体"/>
        </w:rPr>
        <w:t xml:space="preserve"> </w:t>
      </w:r>
      <w:r>
        <w:rPr>
          <w:rFonts w:ascii="黑体" w:hint="eastAsia"/>
        </w:rPr>
        <w:t>问题和展望</w:t>
      </w:r>
      <w:bookmarkEnd w:id="47"/>
      <w:bookmarkEnd w:id="48"/>
    </w:p>
    <w:p w14:paraId="07AEDC45" w14:textId="467FEA56" w:rsidR="003E3EA8" w:rsidRPr="009572DC" w:rsidRDefault="003E3EA8" w:rsidP="009572DC">
      <w:pPr>
        <w:spacing w:line="288" w:lineRule="auto"/>
        <w:ind w:firstLineChars="200" w:firstLine="480"/>
        <w:rPr>
          <w:rFonts w:asciiTheme="minorEastAsia" w:hAnsiTheme="minorEastAsia"/>
          <w:sz w:val="24"/>
          <w:szCs w:val="24"/>
        </w:rPr>
      </w:pPr>
      <w:r w:rsidRPr="009572DC">
        <w:rPr>
          <w:rFonts w:asciiTheme="minorEastAsia" w:hAnsiTheme="minorEastAsia" w:hint="eastAsia"/>
          <w:sz w:val="24"/>
          <w:szCs w:val="24"/>
        </w:rPr>
        <w:t>模型的结构</w:t>
      </w:r>
      <w:r w:rsidR="00A6217D" w:rsidRPr="009572DC">
        <w:rPr>
          <w:rFonts w:asciiTheme="minorEastAsia" w:hAnsiTheme="minorEastAsia" w:hint="eastAsia"/>
          <w:sz w:val="24"/>
          <w:szCs w:val="24"/>
        </w:rPr>
        <w:t>以及复杂程度</w:t>
      </w:r>
      <w:r w:rsidRPr="009572DC">
        <w:rPr>
          <w:rFonts w:asciiTheme="minorEastAsia" w:hAnsiTheme="minorEastAsia" w:hint="eastAsia"/>
          <w:sz w:val="24"/>
          <w:szCs w:val="24"/>
        </w:rPr>
        <w:t>方面：本文所实现的模型结果并不是很复杂，只是线性叠加，没有</w:t>
      </w:r>
      <w:proofErr w:type="gramStart"/>
      <w:r w:rsidRPr="009572DC">
        <w:rPr>
          <w:rFonts w:asciiTheme="minorEastAsia" w:hAnsiTheme="minorEastAsia" w:hint="eastAsia"/>
          <w:sz w:val="24"/>
          <w:szCs w:val="24"/>
        </w:rPr>
        <w:t>进行跨层或</w:t>
      </w:r>
      <w:proofErr w:type="gramEnd"/>
      <w:r w:rsidRPr="009572DC">
        <w:rPr>
          <w:rFonts w:asciiTheme="minorEastAsia" w:hAnsiTheme="minorEastAsia" w:hint="eastAsia"/>
          <w:sz w:val="24"/>
          <w:szCs w:val="24"/>
        </w:rPr>
        <w:t>多层链接，可能导致预测股票价格的准确性并没有很高。可以考虑通过不断尝试其他的模型结构，或者使用</w:t>
      </w:r>
      <w:r w:rsidR="00A6217D" w:rsidRPr="009572DC">
        <w:rPr>
          <w:rFonts w:asciiTheme="minorEastAsia" w:hAnsiTheme="minorEastAsia" w:hint="eastAsia"/>
          <w:sz w:val="24"/>
          <w:szCs w:val="24"/>
        </w:rPr>
        <w:t>更多不同的其他神经网络来搭建模型并查看预测效果。</w:t>
      </w:r>
    </w:p>
    <w:p w14:paraId="28722DD9" w14:textId="5678BC95" w:rsidR="00A6217D" w:rsidRPr="009572DC" w:rsidRDefault="00A6217D" w:rsidP="009572DC">
      <w:pPr>
        <w:spacing w:line="288" w:lineRule="auto"/>
        <w:ind w:firstLineChars="200" w:firstLine="480"/>
        <w:rPr>
          <w:rFonts w:asciiTheme="minorEastAsia" w:hAnsiTheme="minorEastAsia"/>
          <w:sz w:val="24"/>
          <w:szCs w:val="24"/>
        </w:rPr>
      </w:pPr>
      <w:r w:rsidRPr="009572DC">
        <w:rPr>
          <w:rFonts w:asciiTheme="minorEastAsia" w:hAnsiTheme="minorEastAsia" w:hint="eastAsia"/>
          <w:sz w:val="24"/>
          <w:szCs w:val="24"/>
        </w:rPr>
        <w:t>系统的数据方面：本文所使用的数据虽然包含了多种因素，但是影响股票短期内的价格的因素极多。可以考虑把更多的影响因子来进行训练，还可以把事件信息进行量化以纳入考虑之中</w:t>
      </w:r>
      <w:r w:rsidR="00956044">
        <w:rPr>
          <w:rFonts w:asciiTheme="minorEastAsia" w:hAnsiTheme="minorEastAsia" w:hint="eastAsia"/>
          <w:sz w:val="24"/>
          <w:szCs w:val="24"/>
        </w:rPr>
        <w:t>，以得到更为准确的预测数据</w:t>
      </w:r>
      <w:r w:rsidRPr="009572DC">
        <w:rPr>
          <w:rFonts w:asciiTheme="minorEastAsia" w:hAnsiTheme="minorEastAsia" w:hint="eastAsia"/>
          <w:sz w:val="24"/>
          <w:szCs w:val="24"/>
        </w:rPr>
        <w:t>。</w:t>
      </w:r>
    </w:p>
    <w:p w14:paraId="5C85630F" w14:textId="36BEBFFF" w:rsidR="00A6217D" w:rsidRDefault="00A6217D" w:rsidP="009572DC">
      <w:pPr>
        <w:spacing w:line="288" w:lineRule="auto"/>
        <w:ind w:firstLineChars="200" w:firstLine="480"/>
        <w:rPr>
          <w:rFonts w:asciiTheme="minorEastAsia" w:hAnsiTheme="minorEastAsia"/>
          <w:sz w:val="24"/>
          <w:szCs w:val="24"/>
        </w:rPr>
      </w:pPr>
      <w:r w:rsidRPr="009572DC">
        <w:rPr>
          <w:rFonts w:asciiTheme="minorEastAsia" w:hAnsiTheme="minorEastAsia" w:hint="eastAsia"/>
          <w:sz w:val="24"/>
          <w:szCs w:val="24"/>
        </w:rPr>
        <w:t>系统使用方面：本文把所有的模块都以函数的形式封装起来，</w:t>
      </w:r>
      <w:r w:rsidR="00956044">
        <w:rPr>
          <w:rFonts w:asciiTheme="minorEastAsia" w:hAnsiTheme="minorEastAsia" w:hint="eastAsia"/>
          <w:sz w:val="24"/>
          <w:szCs w:val="24"/>
        </w:rPr>
        <w:t>但是在使用的时候投资者还得自己使用函数，</w:t>
      </w:r>
      <w:r w:rsidRPr="009572DC">
        <w:rPr>
          <w:rFonts w:asciiTheme="minorEastAsia" w:hAnsiTheme="minorEastAsia" w:hint="eastAsia"/>
          <w:sz w:val="24"/>
          <w:szCs w:val="24"/>
        </w:rPr>
        <w:t>可以考虑为系统设置一个图形用户界面来方便投资者。</w:t>
      </w:r>
    </w:p>
    <w:p w14:paraId="6C73B7D0" w14:textId="4B94E933" w:rsidR="00660FAA" w:rsidRPr="009572DC" w:rsidRDefault="00660FAA" w:rsidP="009572DC">
      <w:pPr>
        <w:spacing w:line="288" w:lineRule="auto"/>
        <w:ind w:firstLineChars="200" w:firstLine="480"/>
        <w:rPr>
          <w:rFonts w:asciiTheme="minorEastAsia" w:hAnsiTheme="minorEastAsia"/>
          <w:sz w:val="24"/>
          <w:szCs w:val="24"/>
        </w:rPr>
      </w:pPr>
      <w:r>
        <w:rPr>
          <w:rFonts w:asciiTheme="minorEastAsia" w:hAnsiTheme="minorEastAsia" w:hint="eastAsia"/>
          <w:sz w:val="24"/>
          <w:szCs w:val="24"/>
        </w:rPr>
        <w:t>策略提供方面：本文是根据测试集上面的数据分布情况</w:t>
      </w:r>
      <w:r w:rsidR="00956044">
        <w:rPr>
          <w:rFonts w:asciiTheme="minorEastAsia" w:hAnsiTheme="minorEastAsia" w:hint="eastAsia"/>
          <w:sz w:val="24"/>
          <w:szCs w:val="24"/>
        </w:rPr>
        <w:t>以及预测的数值</w:t>
      </w:r>
      <w:r>
        <w:rPr>
          <w:rFonts w:asciiTheme="minorEastAsia" w:hAnsiTheme="minorEastAsia" w:hint="eastAsia"/>
          <w:sz w:val="24"/>
          <w:szCs w:val="24"/>
        </w:rPr>
        <w:t>来提供</w:t>
      </w:r>
      <w:r w:rsidR="00956044">
        <w:rPr>
          <w:rFonts w:asciiTheme="minorEastAsia" w:hAnsiTheme="minorEastAsia" w:hint="eastAsia"/>
          <w:sz w:val="24"/>
          <w:szCs w:val="24"/>
        </w:rPr>
        <w:t>单只股票</w:t>
      </w:r>
      <w:r>
        <w:rPr>
          <w:rFonts w:asciiTheme="minorEastAsia" w:hAnsiTheme="minorEastAsia" w:hint="eastAsia"/>
          <w:sz w:val="24"/>
          <w:szCs w:val="24"/>
        </w:rPr>
        <w:t>策略，可能存在更好的</w:t>
      </w:r>
      <w:r w:rsidR="00956044">
        <w:rPr>
          <w:rFonts w:asciiTheme="minorEastAsia" w:hAnsiTheme="minorEastAsia" w:hint="eastAsia"/>
          <w:sz w:val="24"/>
          <w:szCs w:val="24"/>
        </w:rPr>
        <w:t>单只股票</w:t>
      </w:r>
      <w:r>
        <w:rPr>
          <w:rFonts w:asciiTheme="minorEastAsia" w:hAnsiTheme="minorEastAsia" w:hint="eastAsia"/>
          <w:sz w:val="24"/>
          <w:szCs w:val="24"/>
        </w:rPr>
        <w:t>策略提供方式</w:t>
      </w:r>
      <w:r w:rsidR="00956044">
        <w:rPr>
          <w:rFonts w:asciiTheme="minorEastAsia" w:hAnsiTheme="minorEastAsia" w:hint="eastAsia"/>
          <w:sz w:val="24"/>
          <w:szCs w:val="24"/>
        </w:rPr>
        <w:t>或者股票组合投资策略的方式</w:t>
      </w:r>
      <w:r>
        <w:rPr>
          <w:rFonts w:asciiTheme="minorEastAsia" w:hAnsiTheme="minorEastAsia" w:hint="eastAsia"/>
          <w:sz w:val="24"/>
          <w:szCs w:val="24"/>
        </w:rPr>
        <w:t>。</w:t>
      </w:r>
    </w:p>
    <w:p w14:paraId="7400F251" w14:textId="77777777" w:rsidR="00DD5A7C" w:rsidRPr="00DD5A7C" w:rsidRDefault="00DD5A7C" w:rsidP="00DD5A7C"/>
    <w:p w14:paraId="5B8B788A" w14:textId="77777777" w:rsidR="000F644F" w:rsidRPr="000F644F" w:rsidRDefault="000F644F" w:rsidP="00A32C9B">
      <w:pPr>
        <w:jc w:val="left"/>
        <w:rPr>
          <w:rFonts w:asciiTheme="minorEastAsia" w:hAnsiTheme="minorEastAsia"/>
          <w:bCs/>
          <w:sz w:val="24"/>
          <w:szCs w:val="24"/>
        </w:rPr>
        <w:sectPr w:rsidR="000F644F" w:rsidRPr="000F644F" w:rsidSect="0075738C">
          <w:pgSz w:w="11906" w:h="16838" w:code="9"/>
          <w:pgMar w:top="1418" w:right="1418" w:bottom="1418" w:left="1418" w:header="851" w:footer="850" w:gutter="0"/>
          <w:cols w:space="425"/>
          <w:docGrid w:linePitch="312"/>
        </w:sectPr>
      </w:pPr>
    </w:p>
    <w:p w14:paraId="109C2957" w14:textId="77777777" w:rsidR="00FE4307" w:rsidRDefault="00D17E22" w:rsidP="00510475">
      <w:pPr>
        <w:pStyle w:val="1"/>
        <w:spacing w:before="312" w:after="312"/>
        <w:rPr>
          <w:rFonts w:asciiTheme="minorEastAsia" w:hAnsiTheme="minorEastAsia"/>
          <w:sz w:val="24"/>
          <w:szCs w:val="24"/>
        </w:rPr>
      </w:pPr>
      <w:bookmarkStart w:id="49" w:name="_Toc40635947"/>
      <w:r w:rsidRPr="006D66DC">
        <w:rPr>
          <w:rFonts w:hint="eastAsia"/>
        </w:rPr>
        <w:lastRenderedPageBreak/>
        <w:t>参考文献</w:t>
      </w:r>
      <w:bookmarkEnd w:id="49"/>
    </w:p>
    <w:p w14:paraId="169076BB" w14:textId="77777777" w:rsidR="005F3A60" w:rsidRDefault="005F3A60" w:rsidP="00D272DB">
      <w:pPr>
        <w:spacing w:line="360" w:lineRule="atLeast"/>
        <w:rPr>
          <w:rFonts w:ascii="Times New Roman" w:hAnsi="Times New Roman" w:cs="Times New Roman"/>
          <w:kern w:val="0"/>
        </w:rPr>
      </w:pPr>
    </w:p>
    <w:p w14:paraId="5B6798D7" w14:textId="1BBF579A" w:rsidR="00D272DB" w:rsidRPr="005F3A60" w:rsidRDefault="00D272DB" w:rsidP="00D272DB">
      <w:pPr>
        <w:spacing w:line="360" w:lineRule="atLeast"/>
        <w:rPr>
          <w:rFonts w:ascii="宋体" w:hAnsi="宋体"/>
          <w:kern w:val="0"/>
        </w:rPr>
      </w:pPr>
      <w:r w:rsidRPr="005F3A60">
        <w:rPr>
          <w:rFonts w:ascii="Times New Roman" w:hAnsi="Times New Roman" w:cs="Times New Roman"/>
          <w:kern w:val="0"/>
        </w:rPr>
        <w:t>[</w:t>
      </w:r>
      <w:r w:rsidR="003E6B6B" w:rsidRPr="005F3A60">
        <w:rPr>
          <w:rFonts w:ascii="Times New Roman" w:hAnsi="Times New Roman" w:cs="Times New Roman"/>
          <w:kern w:val="0"/>
        </w:rPr>
        <w:t>1</w:t>
      </w:r>
      <w:r w:rsidRPr="005F3A60">
        <w:rPr>
          <w:rFonts w:ascii="Times New Roman" w:hAnsi="Times New Roman" w:cs="Times New Roman"/>
          <w:kern w:val="0"/>
        </w:rPr>
        <w:t>]</w:t>
      </w:r>
      <w:r w:rsidRPr="005F3A60">
        <w:rPr>
          <w:rFonts w:ascii="宋体" w:hAnsi="宋体"/>
          <w:kern w:val="0"/>
        </w:rPr>
        <w:t xml:space="preserve"> </w:t>
      </w:r>
      <w:r w:rsidRPr="005F3A60">
        <w:rPr>
          <w:rFonts w:ascii="宋体" w:hAnsi="宋体" w:hint="eastAsia"/>
          <w:kern w:val="0"/>
        </w:rPr>
        <w:t>Keras中文文档</w:t>
      </w:r>
      <w:r w:rsidRPr="005F3A60">
        <w:rPr>
          <w:rFonts w:ascii="宋体" w:hAnsi="宋体"/>
          <w:kern w:val="0"/>
        </w:rPr>
        <w:t>.https://keras-cn.readthedocs.io/en/latest/</w:t>
      </w:r>
    </w:p>
    <w:p w14:paraId="305F472C" w14:textId="08119230" w:rsidR="00D272DB" w:rsidRPr="005F3A60" w:rsidRDefault="00D272DB" w:rsidP="00D272DB">
      <w:pPr>
        <w:spacing w:line="360" w:lineRule="atLeast"/>
        <w:rPr>
          <w:rFonts w:ascii="宋体" w:hAnsi="宋体"/>
        </w:rPr>
      </w:pPr>
      <w:r w:rsidRPr="005F3A60">
        <w:rPr>
          <w:rFonts w:ascii="Times New Roman" w:hAnsi="Times New Roman" w:cs="Times New Roman"/>
          <w:kern w:val="0"/>
        </w:rPr>
        <w:t>[</w:t>
      </w:r>
      <w:r w:rsidR="003E6B6B" w:rsidRPr="005F3A60">
        <w:rPr>
          <w:rFonts w:ascii="Times New Roman" w:hAnsi="Times New Roman" w:cs="Times New Roman"/>
          <w:kern w:val="0"/>
        </w:rPr>
        <w:t>2</w:t>
      </w:r>
      <w:r w:rsidRPr="005F3A60">
        <w:rPr>
          <w:rFonts w:ascii="Times New Roman" w:hAnsi="Times New Roman" w:cs="Times New Roman"/>
          <w:kern w:val="0"/>
        </w:rPr>
        <w:t>]</w:t>
      </w:r>
      <w:r w:rsidRPr="005F3A60">
        <w:rPr>
          <w:rFonts w:ascii="宋体" w:hAnsi="宋体"/>
          <w:kern w:val="0"/>
        </w:rPr>
        <w:t xml:space="preserve"> </w:t>
      </w:r>
      <w:r w:rsidRPr="005F3A60">
        <w:rPr>
          <w:rFonts w:ascii="宋体" w:hAnsi="宋体" w:hint="eastAsia"/>
          <w:kern w:val="0"/>
        </w:rPr>
        <w:t>Tushare</w:t>
      </w:r>
      <w:r w:rsidRPr="005F3A60">
        <w:rPr>
          <w:rFonts w:ascii="宋体" w:hAnsi="宋体"/>
          <w:kern w:val="0"/>
        </w:rPr>
        <w:t xml:space="preserve"> </w:t>
      </w:r>
      <w:r w:rsidRPr="005F3A60">
        <w:rPr>
          <w:rFonts w:ascii="宋体" w:hAnsi="宋体" w:hint="eastAsia"/>
          <w:kern w:val="0"/>
        </w:rPr>
        <w:t>API</w:t>
      </w:r>
      <w:r w:rsidRPr="005F3A60">
        <w:rPr>
          <w:rFonts w:ascii="宋体" w:hAnsi="宋体"/>
          <w:kern w:val="0"/>
        </w:rPr>
        <w:t xml:space="preserve"> </w:t>
      </w:r>
      <w:r w:rsidRPr="005F3A60">
        <w:rPr>
          <w:rFonts w:ascii="宋体" w:hAnsi="宋体" w:hint="eastAsia"/>
          <w:kern w:val="0"/>
        </w:rPr>
        <w:t>说明</w:t>
      </w:r>
      <w:r w:rsidRPr="005F3A60">
        <w:rPr>
          <w:rFonts w:ascii="宋体" w:hAnsi="宋体"/>
          <w:kern w:val="0"/>
        </w:rPr>
        <w:t>.https://tushare.pro/document/2</w:t>
      </w:r>
    </w:p>
    <w:p w14:paraId="523A3F5F" w14:textId="247ADA4A" w:rsidR="00D272DB" w:rsidRPr="005F3A60" w:rsidRDefault="00D272DB" w:rsidP="00D272DB">
      <w:pPr>
        <w:spacing w:line="360" w:lineRule="atLeast"/>
        <w:rPr>
          <w:rFonts w:ascii="宋体" w:hAnsi="宋体"/>
          <w:kern w:val="0"/>
        </w:rPr>
      </w:pPr>
      <w:r w:rsidRPr="005F3A60">
        <w:rPr>
          <w:rFonts w:ascii="Times New Roman" w:hAnsi="Times New Roman" w:cs="Times New Roman"/>
          <w:kern w:val="0"/>
        </w:rPr>
        <w:t>[</w:t>
      </w:r>
      <w:r w:rsidR="003E6B6B" w:rsidRPr="005F3A60">
        <w:rPr>
          <w:rFonts w:ascii="Times New Roman" w:hAnsi="Times New Roman" w:cs="Times New Roman"/>
          <w:kern w:val="0"/>
        </w:rPr>
        <w:t>3</w:t>
      </w:r>
      <w:r w:rsidRPr="005F3A60">
        <w:rPr>
          <w:rFonts w:ascii="Times New Roman" w:hAnsi="Times New Roman" w:cs="Times New Roman"/>
          <w:kern w:val="0"/>
        </w:rPr>
        <w:t>]</w:t>
      </w:r>
      <w:r w:rsidRPr="005F3A60">
        <w:rPr>
          <w:rFonts w:ascii="宋体" w:hAnsi="宋体" w:hint="eastAsia"/>
        </w:rPr>
        <w:t xml:space="preserve"> 周志华</w:t>
      </w:r>
      <w:r w:rsidRPr="005F3A60">
        <w:rPr>
          <w:rFonts w:ascii="宋体" w:hAnsi="宋体"/>
        </w:rPr>
        <w:t>.</w:t>
      </w:r>
      <w:r w:rsidRPr="005F3A60">
        <w:rPr>
          <w:rFonts w:ascii="宋体" w:hAnsi="宋体" w:hint="eastAsia"/>
        </w:rPr>
        <w:t>《机器学习》</w:t>
      </w:r>
      <w:r w:rsidRPr="005F3A60">
        <w:rPr>
          <w:rFonts w:ascii="宋体" w:hAnsi="宋体"/>
        </w:rPr>
        <w:t>.</w:t>
      </w:r>
      <w:r w:rsidRPr="005F3A60">
        <w:rPr>
          <w:rFonts w:ascii="宋体" w:hAnsi="宋体" w:hint="eastAsia"/>
        </w:rPr>
        <w:t>清华大学出版社</w:t>
      </w:r>
      <w:r w:rsidRPr="005F3A60">
        <w:rPr>
          <w:rFonts w:ascii="宋体" w:hAnsi="宋体"/>
        </w:rPr>
        <w:t>.</w:t>
      </w:r>
      <w:r w:rsidRPr="005F3A60">
        <w:rPr>
          <w:rFonts w:ascii="宋体" w:hAnsi="宋体" w:hint="eastAsia"/>
        </w:rPr>
        <w:t>2016</w:t>
      </w:r>
    </w:p>
    <w:p w14:paraId="0A3D25D4" w14:textId="3E4F4A39" w:rsidR="00D272DB" w:rsidRPr="005F3A60" w:rsidRDefault="00D272DB" w:rsidP="00D272DB">
      <w:pPr>
        <w:spacing w:line="360" w:lineRule="atLeast"/>
        <w:rPr>
          <w:rFonts w:ascii="宋体" w:hAnsi="宋体"/>
          <w:kern w:val="0"/>
        </w:rPr>
      </w:pPr>
      <w:r w:rsidRPr="005F3A60">
        <w:rPr>
          <w:rFonts w:ascii="Times New Roman" w:hAnsi="Times New Roman" w:cs="Times New Roman"/>
          <w:kern w:val="0"/>
        </w:rPr>
        <w:t>[</w:t>
      </w:r>
      <w:r w:rsidR="003E6B6B" w:rsidRPr="005F3A60">
        <w:rPr>
          <w:rFonts w:ascii="Times New Roman" w:hAnsi="Times New Roman" w:cs="Times New Roman"/>
          <w:kern w:val="0"/>
        </w:rPr>
        <w:t>4</w:t>
      </w:r>
      <w:r w:rsidRPr="005F3A60">
        <w:rPr>
          <w:rFonts w:ascii="Times New Roman" w:hAnsi="Times New Roman" w:cs="Times New Roman"/>
          <w:kern w:val="0"/>
        </w:rPr>
        <w:t>]</w:t>
      </w:r>
      <w:r w:rsidR="00EA6EF0" w:rsidRPr="005F3A60">
        <w:rPr>
          <w:rFonts w:ascii="宋体" w:hAnsi="宋体"/>
          <w:kern w:val="0"/>
        </w:rPr>
        <w:t xml:space="preserve"> </w:t>
      </w:r>
      <w:r w:rsidRPr="005F3A60">
        <w:rPr>
          <w:rFonts w:ascii="宋体" w:hAnsi="宋体" w:hint="eastAsia"/>
          <w:kern w:val="0"/>
        </w:rPr>
        <w:t>孔</w:t>
      </w:r>
      <w:proofErr w:type="gramStart"/>
      <w:r w:rsidRPr="005F3A60">
        <w:rPr>
          <w:rFonts w:ascii="宋体" w:hAnsi="宋体" w:hint="eastAsia"/>
          <w:kern w:val="0"/>
        </w:rPr>
        <w:t>庆洋,余妙志</w:t>
      </w:r>
      <w:proofErr w:type="gramEnd"/>
      <w:r w:rsidRPr="005F3A60">
        <w:rPr>
          <w:rFonts w:ascii="宋体" w:hAnsi="宋体" w:hint="eastAsia"/>
          <w:kern w:val="0"/>
        </w:rPr>
        <w:t>.影响股票价格因素的实证分析[J].统计与信息论坛,2004(04):56-58.</w:t>
      </w:r>
    </w:p>
    <w:p w14:paraId="6C2566CC" w14:textId="3773E83E" w:rsidR="003E6B6B" w:rsidRPr="005F3A60" w:rsidRDefault="003E6B6B" w:rsidP="003E6B6B">
      <w:pPr>
        <w:spacing w:line="360" w:lineRule="atLeast"/>
        <w:rPr>
          <w:rFonts w:ascii="Times New Roman" w:hAnsi="Times New Roman" w:cs="Times New Roman"/>
          <w:color w:val="000000" w:themeColor="text1"/>
          <w:kern w:val="0"/>
        </w:rPr>
      </w:pPr>
      <w:r w:rsidRPr="005F3A60">
        <w:rPr>
          <w:rFonts w:ascii="Times New Roman" w:hAnsi="Times New Roman" w:cs="Times New Roman"/>
          <w:kern w:val="0"/>
        </w:rPr>
        <w:t>[5]</w:t>
      </w:r>
      <w:r w:rsidR="00EA6EF0" w:rsidRPr="00EA6EF0">
        <w:t xml:space="preserve"> </w:t>
      </w:r>
      <w:proofErr w:type="gramStart"/>
      <w:r w:rsidR="00EA6EF0" w:rsidRPr="005F3A60">
        <w:rPr>
          <w:rFonts w:ascii="Times New Roman" w:hAnsi="Times New Roman" w:cs="Times New Roman"/>
          <w:color w:val="000000" w:themeColor="text1"/>
          <w:kern w:val="0"/>
        </w:rPr>
        <w:t>W.Li</w:t>
      </w:r>
      <w:proofErr w:type="gramEnd"/>
      <w:r w:rsidR="00EA6EF0" w:rsidRPr="005F3A60">
        <w:rPr>
          <w:rFonts w:ascii="Times New Roman" w:hAnsi="Times New Roman" w:cs="Times New Roman"/>
          <w:color w:val="000000" w:themeColor="text1"/>
          <w:kern w:val="0"/>
        </w:rPr>
        <w:t>,Y.Xu and G.Wang, "Stance Detection of Microblog Text Based on Two-Channel CNN-GRU Fusion Network," in IEEE Access, vol. 7, pp. 145944-145952, 2019, doi: 10.1109/ACCESS.2019.2944136.</w:t>
      </w:r>
    </w:p>
    <w:p w14:paraId="66E0EA9D" w14:textId="069AC769" w:rsidR="00D272DB" w:rsidRPr="005F3A60" w:rsidRDefault="00D272DB" w:rsidP="00D272DB">
      <w:pPr>
        <w:rPr>
          <w:rFonts w:ascii="Times New Roman" w:hAnsi="Times New Roman" w:cs="Times New Roman"/>
          <w:color w:val="000000" w:themeColor="text1"/>
          <w:kern w:val="0"/>
        </w:rPr>
      </w:pPr>
      <w:r w:rsidRPr="005F3A60">
        <w:rPr>
          <w:rFonts w:ascii="Times New Roman" w:hAnsi="Times New Roman" w:cs="Times New Roman"/>
          <w:color w:val="000000" w:themeColor="text1"/>
          <w:kern w:val="0"/>
        </w:rPr>
        <w:t>[</w:t>
      </w:r>
      <w:r w:rsidR="00EA6EF0" w:rsidRPr="005F3A60">
        <w:rPr>
          <w:rFonts w:ascii="Times New Roman" w:hAnsi="Times New Roman" w:cs="Times New Roman"/>
          <w:color w:val="000000" w:themeColor="text1"/>
          <w:kern w:val="0"/>
        </w:rPr>
        <w:t>6</w:t>
      </w:r>
      <w:r w:rsidRPr="005F3A60">
        <w:rPr>
          <w:rFonts w:ascii="Times New Roman" w:hAnsi="Times New Roman" w:cs="Times New Roman"/>
          <w:color w:val="000000" w:themeColor="text1"/>
          <w:kern w:val="0"/>
        </w:rPr>
        <w:t>]</w:t>
      </w:r>
      <w:r w:rsidR="005F3A60" w:rsidRPr="005F3A60">
        <w:rPr>
          <w:rFonts w:ascii="Times New Roman" w:hAnsi="Times New Roman" w:cs="Times New Roman"/>
          <w:color w:val="000000" w:themeColor="text1"/>
          <w:kern w:val="0"/>
        </w:rPr>
        <w:t xml:space="preserve"> </w:t>
      </w:r>
      <w:r w:rsidRPr="005F3A60">
        <w:rPr>
          <w:rFonts w:ascii="Times New Roman" w:hAnsi="Times New Roman" w:cs="Times New Roman"/>
          <w:color w:val="000000" w:themeColor="text1"/>
          <w:kern w:val="0"/>
        </w:rPr>
        <w:t xml:space="preserve">Mingzhu </w:t>
      </w:r>
      <w:proofErr w:type="gramStart"/>
      <w:r w:rsidRPr="005F3A60">
        <w:rPr>
          <w:rFonts w:ascii="Times New Roman" w:hAnsi="Times New Roman" w:cs="Times New Roman"/>
          <w:color w:val="000000" w:themeColor="text1"/>
          <w:kern w:val="0"/>
        </w:rPr>
        <w:t>Jia,Jian</w:t>
      </w:r>
      <w:proofErr w:type="gramEnd"/>
      <w:r w:rsidRPr="005F3A60">
        <w:rPr>
          <w:rFonts w:ascii="Times New Roman" w:hAnsi="Times New Roman" w:cs="Times New Roman"/>
          <w:color w:val="000000" w:themeColor="text1"/>
          <w:kern w:val="0"/>
        </w:rPr>
        <w:t xml:space="preserve"> Huang,Lihua Pang,Qian Zhao. Analysis and Research on Stock Price of LSTM and Bidirectional LSTM Neural Network[P]. Proceedings of the 3rd International Conference on Computer Engineering, Information Science &amp; Application Technology (ICCIA 2019),2019. </w:t>
      </w:r>
    </w:p>
    <w:p w14:paraId="5D957681" w14:textId="64A0C462" w:rsidR="00D272DB" w:rsidRPr="005F3A60" w:rsidRDefault="00D272DB" w:rsidP="00D272DB">
      <w:pPr>
        <w:rPr>
          <w:rFonts w:ascii="Times New Roman" w:hAnsi="Times New Roman" w:cs="Times New Roman"/>
          <w:color w:val="000000" w:themeColor="text1"/>
        </w:rPr>
      </w:pPr>
      <w:r w:rsidRPr="005F3A60">
        <w:rPr>
          <w:rFonts w:ascii="Times New Roman" w:hAnsi="Times New Roman" w:cs="Times New Roman"/>
          <w:color w:val="000000" w:themeColor="text1"/>
        </w:rPr>
        <w:t>[</w:t>
      </w:r>
      <w:r w:rsidR="00EA6EF0" w:rsidRPr="005F3A60">
        <w:rPr>
          <w:rFonts w:ascii="Times New Roman" w:hAnsi="Times New Roman" w:cs="Times New Roman"/>
          <w:color w:val="000000" w:themeColor="text1"/>
        </w:rPr>
        <w:t>7</w:t>
      </w:r>
      <w:r w:rsidRPr="005F3A60">
        <w:rPr>
          <w:rFonts w:ascii="Times New Roman" w:hAnsi="Times New Roman" w:cs="Times New Roman"/>
          <w:color w:val="000000" w:themeColor="text1"/>
        </w:rPr>
        <w:t>]</w:t>
      </w:r>
      <w:r w:rsidR="005F3A60" w:rsidRPr="005F3A60">
        <w:rPr>
          <w:rFonts w:ascii="Times New Roman" w:hAnsi="Times New Roman" w:cs="Times New Roman"/>
          <w:color w:val="000000" w:themeColor="text1"/>
        </w:rPr>
        <w:t xml:space="preserve"> </w:t>
      </w:r>
      <w:r w:rsidRPr="005F3A60">
        <w:rPr>
          <w:rFonts w:ascii="Times New Roman" w:hAnsi="Times New Roman" w:cs="Times New Roman"/>
          <w:color w:val="000000" w:themeColor="text1"/>
        </w:rPr>
        <w:t>Xiaoyuan Wan. The impact of short-selling and margin-buying on liquidity: Evidence from the Chinese stock market[J]. Journal of Empirical Finance,2019.</w:t>
      </w:r>
    </w:p>
    <w:p w14:paraId="49F01B2A" w14:textId="71AC7FF5" w:rsidR="00D272DB" w:rsidRPr="005F3A60" w:rsidRDefault="00D272DB" w:rsidP="00D272DB">
      <w:pPr>
        <w:autoSpaceDE w:val="0"/>
        <w:autoSpaceDN w:val="0"/>
        <w:adjustRightInd w:val="0"/>
        <w:spacing w:line="288" w:lineRule="auto"/>
        <w:jc w:val="left"/>
        <w:rPr>
          <w:rFonts w:ascii="Times New Roman" w:hAnsi="Times New Roman" w:cs="Times New Roman"/>
          <w:color w:val="000000" w:themeColor="text1"/>
          <w:shd w:val="clear" w:color="auto" w:fill="FFFFFF"/>
        </w:rPr>
      </w:pPr>
      <w:r w:rsidRPr="005F3A60">
        <w:rPr>
          <w:rFonts w:ascii="Times New Roman" w:hAnsi="Times New Roman" w:cs="Times New Roman"/>
          <w:color w:val="000000" w:themeColor="text1"/>
        </w:rPr>
        <w:t>[</w:t>
      </w:r>
      <w:r w:rsidR="00EA6EF0" w:rsidRPr="005F3A60">
        <w:rPr>
          <w:rFonts w:ascii="Times New Roman" w:hAnsi="Times New Roman" w:cs="Times New Roman"/>
          <w:color w:val="000000" w:themeColor="text1"/>
        </w:rPr>
        <w:t>8</w:t>
      </w:r>
      <w:r w:rsidRPr="005F3A60">
        <w:rPr>
          <w:rFonts w:ascii="Times New Roman" w:hAnsi="Times New Roman" w:cs="Times New Roman"/>
          <w:color w:val="000000" w:themeColor="text1"/>
        </w:rPr>
        <w:t>]</w:t>
      </w:r>
      <w:r w:rsidRPr="005F3A60">
        <w:rPr>
          <w:rFonts w:ascii="Times New Roman" w:hAnsi="Times New Roman" w:cs="Times New Roman"/>
          <w:color w:val="000000" w:themeColor="text1"/>
          <w:shd w:val="clear" w:color="auto" w:fill="FFFFFF"/>
        </w:rPr>
        <w:t xml:space="preserve"> Srivastava N, Hinton G E, Krizhevsky A, et al. Dropout: a simple way to prevent neural networks from overfitting[J]. Journal of Machine Learning Research, 2014, 15(1): 1929-1958.</w:t>
      </w:r>
    </w:p>
    <w:p w14:paraId="01B5CA8D" w14:textId="03ADDAC8" w:rsidR="00EA6EF0" w:rsidRPr="005F3A60" w:rsidRDefault="00EA6EF0" w:rsidP="00D272DB">
      <w:pPr>
        <w:autoSpaceDE w:val="0"/>
        <w:autoSpaceDN w:val="0"/>
        <w:adjustRightInd w:val="0"/>
        <w:spacing w:line="288" w:lineRule="auto"/>
        <w:jc w:val="left"/>
        <w:rPr>
          <w:rFonts w:ascii="Times New Roman" w:hAnsi="Times New Roman" w:cs="Times New Roman"/>
          <w:color w:val="000000" w:themeColor="text1"/>
        </w:rPr>
      </w:pPr>
      <w:r w:rsidRPr="005F3A60">
        <w:rPr>
          <w:rFonts w:ascii="Times New Roman" w:hAnsi="Times New Roman" w:cs="Times New Roman"/>
          <w:color w:val="000000" w:themeColor="text1"/>
        </w:rPr>
        <w:t xml:space="preserve">[9] </w:t>
      </w:r>
      <w:r w:rsidR="00811757" w:rsidRPr="005F3A60">
        <w:rPr>
          <w:rFonts w:ascii="Times New Roman" w:hAnsi="Times New Roman" w:cs="Times New Roman"/>
          <w:color w:val="000000" w:themeColor="text1"/>
        </w:rPr>
        <w:t>A. H. Mirza, "Variants of combinations of additive and multiplicative updates for GRU neural networks," </w:t>
      </w:r>
      <w:r w:rsidR="00811757" w:rsidRPr="005F3A60">
        <w:rPr>
          <w:rFonts w:ascii="Times New Roman" w:hAnsi="Times New Roman" w:cs="Times New Roman"/>
          <w:i/>
          <w:iCs/>
          <w:color w:val="000000" w:themeColor="text1"/>
        </w:rPr>
        <w:t>2018 26th Signal Processing and Communications Applications Conference (SIU)</w:t>
      </w:r>
      <w:r w:rsidR="00811757" w:rsidRPr="005F3A60">
        <w:rPr>
          <w:rFonts w:ascii="Times New Roman" w:hAnsi="Times New Roman" w:cs="Times New Roman"/>
          <w:color w:val="000000" w:themeColor="text1"/>
        </w:rPr>
        <w:t>, Izmir, 2018, pp. 1-4, doi: 10.1109/SIU.2018.8404457.</w:t>
      </w:r>
    </w:p>
    <w:p w14:paraId="7431EFDE" w14:textId="2CE2D1C8" w:rsidR="00EA6EF0" w:rsidRPr="005F3A60" w:rsidRDefault="00EA6EF0" w:rsidP="00D272DB">
      <w:pPr>
        <w:autoSpaceDE w:val="0"/>
        <w:autoSpaceDN w:val="0"/>
        <w:adjustRightInd w:val="0"/>
        <w:spacing w:line="288" w:lineRule="auto"/>
        <w:jc w:val="left"/>
        <w:rPr>
          <w:rFonts w:ascii="Times New Roman" w:hAnsi="Times New Roman" w:cs="Times New Roman"/>
          <w:color w:val="000000" w:themeColor="text1"/>
          <w:shd w:val="clear" w:color="auto" w:fill="FFFFFF"/>
        </w:rPr>
      </w:pPr>
      <w:r w:rsidRPr="005F3A60">
        <w:rPr>
          <w:rFonts w:ascii="Times New Roman" w:hAnsi="Times New Roman" w:cs="Times New Roman"/>
          <w:color w:val="000000" w:themeColor="text1"/>
        </w:rPr>
        <w:t xml:space="preserve">[10] </w:t>
      </w:r>
      <w:r w:rsidR="00811757" w:rsidRPr="005F3A60">
        <w:rPr>
          <w:rFonts w:ascii="Times New Roman" w:hAnsi="Times New Roman" w:cs="Times New Roman"/>
          <w:color w:val="000000" w:themeColor="text1"/>
          <w:shd w:val="clear" w:color="auto" w:fill="FFFFFF"/>
        </w:rPr>
        <w:t>M. R. Alifi and S. H. Supangkat, "Information Extraction of Traffic Condition from Social Media using Bidirectional LSTM-CNN," </w:t>
      </w:r>
      <w:r w:rsidR="00811757" w:rsidRPr="005F3A60">
        <w:rPr>
          <w:rStyle w:val="af6"/>
          <w:rFonts w:ascii="Times New Roman" w:hAnsi="Times New Roman" w:cs="Times New Roman"/>
          <w:color w:val="000000" w:themeColor="text1"/>
          <w:shd w:val="clear" w:color="auto" w:fill="FFFFFF"/>
        </w:rPr>
        <w:t>2018 International Seminar on Research of Information Technology and Intelligent Systems (ISRITI)</w:t>
      </w:r>
      <w:r w:rsidR="00811757" w:rsidRPr="005F3A60">
        <w:rPr>
          <w:rFonts w:ascii="Times New Roman" w:hAnsi="Times New Roman" w:cs="Times New Roman"/>
          <w:color w:val="000000" w:themeColor="text1"/>
          <w:shd w:val="clear" w:color="auto" w:fill="FFFFFF"/>
        </w:rPr>
        <w:t>, Yogyakarta, Indonesia, 2018, pp. 637-640, doi: 10.1109/ISRITI.2018.8864265.</w:t>
      </w:r>
    </w:p>
    <w:p w14:paraId="1496AD5E" w14:textId="30190853" w:rsidR="00811757" w:rsidRPr="005F3A60" w:rsidRDefault="00811757" w:rsidP="00D272DB">
      <w:pPr>
        <w:autoSpaceDE w:val="0"/>
        <w:autoSpaceDN w:val="0"/>
        <w:adjustRightInd w:val="0"/>
        <w:spacing w:line="288" w:lineRule="auto"/>
        <w:jc w:val="left"/>
        <w:rPr>
          <w:rFonts w:ascii="Times New Roman" w:hAnsi="Times New Roman" w:cs="Times New Roman"/>
          <w:color w:val="000000" w:themeColor="text1"/>
        </w:rPr>
      </w:pPr>
      <w:r w:rsidRPr="005F3A60">
        <w:rPr>
          <w:rFonts w:ascii="Times New Roman" w:hAnsi="Times New Roman" w:cs="Times New Roman"/>
          <w:color w:val="000000" w:themeColor="text1"/>
          <w:shd w:val="clear" w:color="auto" w:fill="FFFFFF"/>
        </w:rPr>
        <w:t>[11].</w:t>
      </w:r>
      <w:r w:rsidR="005F3A60" w:rsidRPr="005F3A60">
        <w:rPr>
          <w:rFonts w:ascii="Times New Roman" w:hAnsi="Times New Roman" w:cs="Times New Roman"/>
          <w:color w:val="000000" w:themeColor="text1"/>
        </w:rPr>
        <w:t xml:space="preserve"> </w:t>
      </w:r>
      <w:r w:rsidR="005F3A60" w:rsidRPr="005F3A60">
        <w:rPr>
          <w:rFonts w:ascii="Times New Roman" w:hAnsi="Times New Roman" w:cs="Times New Roman"/>
          <w:color w:val="000000" w:themeColor="text1"/>
          <w:shd w:val="clear" w:color="auto" w:fill="FFFFFF"/>
        </w:rPr>
        <w:t>Kyunghyun Cho, Bart van Merrienboer, Dzmitry Bahdanau, Yoshua Bengio. (2014). On the Properties of Neural Machine Translation: Encoder-Decoder Approaches. arXiv.org; Computation and Language (cs.CL); Machine Learning (</w:t>
      </w:r>
      <w:proofErr w:type="gramStart"/>
      <w:r w:rsidR="005F3A60" w:rsidRPr="005F3A60">
        <w:rPr>
          <w:rFonts w:ascii="Times New Roman" w:hAnsi="Times New Roman" w:cs="Times New Roman"/>
          <w:color w:val="000000" w:themeColor="text1"/>
          <w:shd w:val="clear" w:color="auto" w:fill="FFFFFF"/>
        </w:rPr>
        <w:t>stat.ML)[</w:t>
      </w:r>
      <w:proofErr w:type="gramEnd"/>
      <w:r w:rsidR="005F3A60" w:rsidRPr="005F3A60">
        <w:rPr>
          <w:rFonts w:ascii="Times New Roman" w:hAnsi="Times New Roman" w:cs="Times New Roman"/>
          <w:color w:val="000000" w:themeColor="text1"/>
          <w:shd w:val="clear" w:color="auto" w:fill="FFFFFF"/>
        </w:rPr>
        <w:t xml:space="preserve">online]. arXiv:1409.1259 [cs.CL], </w:t>
      </w:r>
      <w:proofErr w:type="gramStart"/>
      <w:r w:rsidR="005F3A60" w:rsidRPr="005F3A60">
        <w:rPr>
          <w:rFonts w:ascii="Times New Roman" w:hAnsi="Times New Roman" w:cs="Times New Roman"/>
          <w:color w:val="000000" w:themeColor="text1"/>
          <w:shd w:val="clear" w:color="auto" w:fill="FFFFFF"/>
        </w:rPr>
        <w:t>9.Available</w:t>
      </w:r>
      <w:proofErr w:type="gramEnd"/>
      <w:r w:rsidR="005F3A60" w:rsidRPr="005F3A60">
        <w:rPr>
          <w:rFonts w:ascii="Times New Roman" w:hAnsi="Times New Roman" w:cs="Times New Roman"/>
          <w:color w:val="000000" w:themeColor="text1"/>
          <w:shd w:val="clear" w:color="auto" w:fill="FFFFFF"/>
        </w:rPr>
        <w:t xml:space="preserve"> From:http://https://arxiv.org/abs/1409.1259.</w:t>
      </w:r>
    </w:p>
    <w:p w14:paraId="10D5F472" w14:textId="77777777" w:rsidR="00EA6EF0" w:rsidRDefault="00EA6EF0" w:rsidP="00EA6EF0">
      <w:pPr>
        <w:autoSpaceDE w:val="0"/>
        <w:autoSpaceDN w:val="0"/>
        <w:adjustRightInd w:val="0"/>
        <w:spacing w:line="288" w:lineRule="auto"/>
        <w:jc w:val="left"/>
        <w:rPr>
          <w:rFonts w:ascii="宋体" w:eastAsia="宋体" w:hAnsi="宋体" w:cs="瀹嬩綋"/>
          <w:kern w:val="0"/>
        </w:rPr>
      </w:pPr>
    </w:p>
    <w:p w14:paraId="4E3244B2" w14:textId="16AD48FE" w:rsidR="00EA6EF0" w:rsidRPr="00717D48" w:rsidRDefault="00EA6EF0" w:rsidP="00EA6EF0">
      <w:pPr>
        <w:autoSpaceDE w:val="0"/>
        <w:autoSpaceDN w:val="0"/>
        <w:adjustRightInd w:val="0"/>
        <w:spacing w:line="288" w:lineRule="auto"/>
        <w:jc w:val="left"/>
        <w:rPr>
          <w:rFonts w:ascii="宋体" w:eastAsia="宋体" w:hAnsi="宋体" w:cs="瀹嬩綋"/>
          <w:kern w:val="0"/>
        </w:rPr>
        <w:sectPr w:rsidR="00EA6EF0" w:rsidRPr="00717D48" w:rsidSect="0075738C">
          <w:pgSz w:w="11906" w:h="16838" w:code="9"/>
          <w:pgMar w:top="1418" w:right="1418" w:bottom="1418" w:left="1418" w:header="851" w:footer="850" w:gutter="0"/>
          <w:cols w:space="425"/>
          <w:docGrid w:linePitch="312"/>
        </w:sectPr>
      </w:pPr>
    </w:p>
    <w:p w14:paraId="79825014" w14:textId="77777777" w:rsidR="006D66DC" w:rsidRPr="006D66DC" w:rsidRDefault="006D66DC" w:rsidP="00510475">
      <w:pPr>
        <w:pStyle w:val="1"/>
        <w:spacing w:before="312" w:after="312"/>
      </w:pPr>
      <w:bookmarkStart w:id="50" w:name="_Toc13094"/>
      <w:bookmarkStart w:id="51" w:name="_Toc450552536"/>
      <w:bookmarkStart w:id="52" w:name="_Toc20211"/>
      <w:bookmarkStart w:id="53" w:name="_Toc446427273"/>
      <w:bookmarkStart w:id="54" w:name="_Toc40635948"/>
      <w:r w:rsidRPr="006D66DC">
        <w:rPr>
          <w:rFonts w:hint="eastAsia"/>
        </w:rPr>
        <w:lastRenderedPageBreak/>
        <w:t>致</w:t>
      </w:r>
      <w:r w:rsidRPr="006D66DC">
        <w:rPr>
          <w:rFonts w:hint="eastAsia"/>
        </w:rPr>
        <w:t xml:space="preserve">  </w:t>
      </w:r>
      <w:r w:rsidR="00717D48">
        <w:t xml:space="preserve">  </w:t>
      </w:r>
      <w:r w:rsidRPr="006D66DC">
        <w:rPr>
          <w:rFonts w:hint="eastAsia"/>
        </w:rPr>
        <w:t>谢</w:t>
      </w:r>
      <w:bookmarkEnd w:id="50"/>
      <w:bookmarkEnd w:id="51"/>
      <w:bookmarkEnd w:id="52"/>
      <w:bookmarkEnd w:id="53"/>
      <w:bookmarkEnd w:id="54"/>
    </w:p>
    <w:p w14:paraId="5AC07FF7" w14:textId="5C66749F" w:rsidR="003E3EA8" w:rsidRDefault="00AB279C" w:rsidP="00B47534">
      <w:pPr>
        <w:widowControl/>
        <w:spacing w:line="288" w:lineRule="auto"/>
        <w:ind w:firstLineChars="200" w:firstLine="480"/>
        <w:jc w:val="left"/>
        <w:rPr>
          <w:rFonts w:ascii="Times New Roman" w:eastAsia="宋体" w:hAnsi="Times New Roman" w:cs="瀹嬩綋"/>
          <w:kern w:val="0"/>
          <w:sz w:val="24"/>
          <w:szCs w:val="24"/>
        </w:rPr>
      </w:pPr>
      <w:r>
        <w:rPr>
          <w:rFonts w:ascii="Times New Roman" w:eastAsia="宋体" w:hAnsi="Times New Roman" w:cs="瀹嬩綋" w:hint="eastAsia"/>
          <w:kern w:val="0"/>
          <w:sz w:val="24"/>
          <w:szCs w:val="24"/>
        </w:rPr>
        <w:t>本篇</w:t>
      </w:r>
      <w:r w:rsidRPr="002D6490">
        <w:rPr>
          <w:rFonts w:ascii="Times New Roman" w:eastAsia="宋体" w:hAnsi="Times New Roman" w:cs="瀹嬩綋" w:hint="eastAsia"/>
          <w:kern w:val="0"/>
          <w:sz w:val="24"/>
          <w:szCs w:val="24"/>
        </w:rPr>
        <w:t>论文是在导师吴起凡老师的认真指导下完成的，</w:t>
      </w:r>
      <w:r>
        <w:rPr>
          <w:rFonts w:ascii="Times New Roman" w:eastAsia="宋体" w:hAnsi="Times New Roman" w:cs="瀹嬩綋" w:hint="eastAsia"/>
          <w:kern w:val="0"/>
          <w:sz w:val="24"/>
          <w:szCs w:val="24"/>
        </w:rPr>
        <w:t>在与老师第一次交流的时候，老师</w:t>
      </w:r>
      <w:r w:rsidR="008C238C">
        <w:rPr>
          <w:rFonts w:ascii="Times New Roman" w:eastAsia="宋体" w:hAnsi="Times New Roman" w:cs="瀹嬩綋" w:hint="eastAsia"/>
          <w:kern w:val="0"/>
          <w:sz w:val="24"/>
          <w:szCs w:val="24"/>
        </w:rPr>
        <w:t>与我对当前的股票市场进行了热烈的讨论，让我了解到量化交易的一些知识以及当今中国股票市场的崭新的一面，在进行系统实现的初期，我对于深度学习的了解并不是很深入，老师会给我细心的讲解深度学习的主要的框架，并且指明了学习神经网络的方向。</w:t>
      </w:r>
      <w:r w:rsidR="008C238C" w:rsidRPr="008C238C">
        <w:rPr>
          <w:rFonts w:ascii="Times New Roman" w:eastAsia="宋体" w:hAnsi="Times New Roman" w:cs="瀹嬩綋" w:hint="eastAsia"/>
          <w:kern w:val="0"/>
          <w:sz w:val="24"/>
          <w:szCs w:val="24"/>
        </w:rPr>
        <w:t>本论文从选题到完成，每一步都是在导师的指导</w:t>
      </w:r>
      <w:r w:rsidR="008C238C">
        <w:rPr>
          <w:rFonts w:ascii="Times New Roman" w:eastAsia="宋体" w:hAnsi="Times New Roman" w:cs="瀹嬩綋" w:hint="eastAsia"/>
          <w:kern w:val="0"/>
          <w:sz w:val="24"/>
          <w:szCs w:val="24"/>
        </w:rPr>
        <w:t>下</w:t>
      </w:r>
      <w:r w:rsidR="008C238C" w:rsidRPr="008C238C">
        <w:rPr>
          <w:rFonts w:ascii="Times New Roman" w:eastAsia="宋体" w:hAnsi="Times New Roman" w:cs="瀹嬩綋" w:hint="eastAsia"/>
          <w:kern w:val="0"/>
          <w:sz w:val="24"/>
          <w:szCs w:val="24"/>
        </w:rPr>
        <w:t>完成的，倾注了导师大量的心血。在此向导师表示崇高的敬意和感谢</w:t>
      </w:r>
      <w:r w:rsidR="008C238C">
        <w:rPr>
          <w:rFonts w:ascii="Times New Roman" w:eastAsia="宋体" w:hAnsi="Times New Roman" w:cs="瀹嬩綋" w:hint="eastAsia"/>
          <w:kern w:val="0"/>
          <w:sz w:val="24"/>
          <w:szCs w:val="24"/>
        </w:rPr>
        <w:t>。</w:t>
      </w:r>
    </w:p>
    <w:p w14:paraId="7618853C" w14:textId="77777777" w:rsidR="00B47534" w:rsidRDefault="008C238C" w:rsidP="00B47534">
      <w:pPr>
        <w:widowControl/>
        <w:spacing w:line="288" w:lineRule="auto"/>
        <w:ind w:firstLineChars="200" w:firstLine="480"/>
        <w:jc w:val="left"/>
        <w:rPr>
          <w:rFonts w:ascii="宋体" w:eastAsia="宋体" w:hAnsi="宋体" w:cs="瀹嬩綋"/>
          <w:kern w:val="0"/>
          <w:sz w:val="24"/>
          <w:szCs w:val="24"/>
        </w:rPr>
      </w:pPr>
      <w:r>
        <w:rPr>
          <w:rFonts w:ascii="宋体" w:eastAsia="宋体" w:hAnsi="宋体" w:cs="瀹嬩綋" w:hint="eastAsia"/>
          <w:kern w:val="0"/>
          <w:sz w:val="24"/>
          <w:szCs w:val="24"/>
        </w:rPr>
        <w:t>另外在</w:t>
      </w:r>
      <w:proofErr w:type="gramStart"/>
      <w:r>
        <w:rPr>
          <w:rFonts w:ascii="宋体" w:eastAsia="宋体" w:hAnsi="宋体" w:cs="瀹嬩綋" w:hint="eastAsia"/>
          <w:kern w:val="0"/>
          <w:sz w:val="24"/>
          <w:szCs w:val="24"/>
        </w:rPr>
        <w:t>完成毕设的</w:t>
      </w:r>
      <w:proofErr w:type="gramEnd"/>
      <w:r>
        <w:rPr>
          <w:rFonts w:ascii="宋体" w:eastAsia="宋体" w:hAnsi="宋体" w:cs="瀹嬩綋" w:hint="eastAsia"/>
          <w:kern w:val="0"/>
          <w:sz w:val="24"/>
          <w:szCs w:val="24"/>
        </w:rPr>
        <w:t>过程中，同学也提供许多的帮助，在我对某个知识点不理解的时候，我的同学也会尽其所能的</w:t>
      </w:r>
      <w:r w:rsidR="00B216E6">
        <w:rPr>
          <w:rFonts w:ascii="宋体" w:eastAsia="宋体" w:hAnsi="宋体" w:cs="瀹嬩綋" w:hint="eastAsia"/>
          <w:kern w:val="0"/>
          <w:sz w:val="24"/>
          <w:szCs w:val="24"/>
        </w:rPr>
        <w:t>给我讲诉他对此</w:t>
      </w:r>
      <w:proofErr w:type="gramStart"/>
      <w:r w:rsidR="00B216E6">
        <w:rPr>
          <w:rFonts w:ascii="宋体" w:eastAsia="宋体" w:hAnsi="宋体" w:cs="瀹嬩綋" w:hint="eastAsia"/>
          <w:kern w:val="0"/>
          <w:sz w:val="24"/>
          <w:szCs w:val="24"/>
        </w:rPr>
        <w:t>个</w:t>
      </w:r>
      <w:proofErr w:type="gramEnd"/>
      <w:r w:rsidR="00B216E6">
        <w:rPr>
          <w:rFonts w:ascii="宋体" w:eastAsia="宋体" w:hAnsi="宋体" w:cs="瀹嬩綋" w:hint="eastAsia"/>
          <w:kern w:val="0"/>
          <w:sz w:val="24"/>
          <w:szCs w:val="24"/>
        </w:rPr>
        <w:t>知识点的理解，让我可以从另外的一个不同的角度去思考这个知识</w:t>
      </w:r>
      <w:r w:rsidR="00B47534">
        <w:rPr>
          <w:rFonts w:ascii="宋体" w:eastAsia="宋体" w:hAnsi="宋体" w:cs="瀹嬩綋" w:hint="eastAsia"/>
          <w:kern w:val="0"/>
          <w:sz w:val="24"/>
          <w:szCs w:val="24"/>
        </w:rPr>
        <w:t>，</w:t>
      </w:r>
      <w:r w:rsidR="00B216E6">
        <w:rPr>
          <w:rFonts w:ascii="宋体" w:eastAsia="宋体" w:hAnsi="宋体" w:cs="瀹嬩綋" w:hint="eastAsia"/>
          <w:kern w:val="0"/>
          <w:sz w:val="24"/>
          <w:szCs w:val="24"/>
        </w:rPr>
        <w:t>同时同学还不断的对我进行鼓励</w:t>
      </w:r>
      <w:r w:rsidR="00B47534">
        <w:rPr>
          <w:rFonts w:ascii="宋体" w:eastAsia="宋体" w:hAnsi="宋体" w:cs="瀹嬩綋" w:hint="eastAsia"/>
          <w:kern w:val="0"/>
          <w:sz w:val="24"/>
          <w:szCs w:val="24"/>
        </w:rPr>
        <w:t>。在此向同学表示感谢。</w:t>
      </w:r>
    </w:p>
    <w:p w14:paraId="425819F5" w14:textId="7B85B66D" w:rsidR="00B47534" w:rsidRDefault="00B47534" w:rsidP="00B47534">
      <w:pPr>
        <w:widowControl/>
        <w:spacing w:line="288" w:lineRule="auto"/>
        <w:ind w:firstLineChars="200" w:firstLine="480"/>
        <w:jc w:val="left"/>
        <w:rPr>
          <w:rFonts w:ascii="宋体" w:eastAsia="宋体" w:hAnsi="宋体" w:cs="瀹嬩綋"/>
          <w:kern w:val="0"/>
          <w:sz w:val="24"/>
          <w:szCs w:val="24"/>
        </w:rPr>
      </w:pPr>
      <w:r>
        <w:rPr>
          <w:rFonts w:ascii="宋体" w:eastAsia="宋体" w:hAnsi="宋体" w:cs="瀹嬩綋" w:hint="eastAsia"/>
          <w:kern w:val="0"/>
          <w:sz w:val="24"/>
          <w:szCs w:val="24"/>
        </w:rPr>
        <w:t>最后因为上网查询资料这一行为穿插在整个</w:t>
      </w:r>
      <w:proofErr w:type="gramStart"/>
      <w:r>
        <w:rPr>
          <w:rFonts w:ascii="宋体" w:eastAsia="宋体" w:hAnsi="宋体" w:cs="瀹嬩綋" w:hint="eastAsia"/>
          <w:kern w:val="0"/>
          <w:sz w:val="24"/>
          <w:szCs w:val="24"/>
        </w:rPr>
        <w:t>毕设完成</w:t>
      </w:r>
      <w:proofErr w:type="gramEnd"/>
      <w:r>
        <w:rPr>
          <w:rFonts w:ascii="宋体" w:eastAsia="宋体" w:hAnsi="宋体" w:cs="瀹嬩綋" w:hint="eastAsia"/>
          <w:kern w:val="0"/>
          <w:sz w:val="24"/>
          <w:szCs w:val="24"/>
        </w:rPr>
        <w:t>的过程中，</w:t>
      </w:r>
      <w:r w:rsidR="00660FAA">
        <w:rPr>
          <w:rFonts w:ascii="宋体" w:eastAsia="宋体" w:hAnsi="宋体" w:cs="瀹嬩綋" w:hint="eastAsia"/>
          <w:kern w:val="0"/>
          <w:sz w:val="24"/>
          <w:szCs w:val="24"/>
        </w:rPr>
        <w:t>互联网</w:t>
      </w:r>
      <w:r>
        <w:rPr>
          <w:rFonts w:ascii="宋体" w:eastAsia="宋体" w:hAnsi="宋体" w:cs="瀹嬩綋" w:hint="eastAsia"/>
          <w:kern w:val="0"/>
          <w:sz w:val="24"/>
          <w:szCs w:val="24"/>
        </w:rPr>
        <w:t>给我提供了许多学习的资源以及数据，所以还得对网络上的提供资源的网站表示感谢。</w:t>
      </w:r>
    </w:p>
    <w:p w14:paraId="1CBBD9D3" w14:textId="25BC42B6" w:rsidR="006D66DC" w:rsidRPr="00B47534" w:rsidRDefault="006D66DC" w:rsidP="00B47534">
      <w:pPr>
        <w:widowControl/>
        <w:spacing w:line="288" w:lineRule="auto"/>
        <w:ind w:firstLineChars="200" w:firstLine="420"/>
        <w:jc w:val="left"/>
        <w:rPr>
          <w:rFonts w:ascii="宋体" w:eastAsia="宋体" w:hAnsi="宋体" w:cs="瀹嬩綋"/>
          <w:kern w:val="0"/>
          <w:sz w:val="24"/>
          <w:szCs w:val="24"/>
        </w:rPr>
      </w:pPr>
      <w:r>
        <w:rPr>
          <w:rFonts w:ascii="宋体" w:eastAsia="宋体" w:hAnsi="宋体" w:cs="瀹嬩綋"/>
          <w:kern w:val="0"/>
        </w:rPr>
        <w:br w:type="page"/>
      </w:r>
    </w:p>
    <w:p w14:paraId="1A1A8AFC" w14:textId="77777777" w:rsidR="00324663" w:rsidRDefault="006D66DC" w:rsidP="00324663">
      <w:pPr>
        <w:pStyle w:val="1"/>
        <w:spacing w:before="312" w:after="312"/>
        <w:rPr>
          <w:kern w:val="0"/>
        </w:rPr>
      </w:pPr>
      <w:bookmarkStart w:id="55" w:name="_Toc40635949"/>
      <w:r w:rsidRPr="006D66DC">
        <w:rPr>
          <w:rFonts w:hint="eastAsia"/>
          <w:kern w:val="0"/>
        </w:rPr>
        <w:lastRenderedPageBreak/>
        <w:t>附</w:t>
      </w:r>
      <w:r w:rsidR="00717D48">
        <w:rPr>
          <w:rFonts w:hint="eastAsia"/>
          <w:kern w:val="0"/>
        </w:rPr>
        <w:t xml:space="preserve">  </w:t>
      </w:r>
      <w:r w:rsidRPr="006D66DC">
        <w:rPr>
          <w:rFonts w:hint="eastAsia"/>
          <w:kern w:val="0"/>
        </w:rPr>
        <w:t xml:space="preserve">  </w:t>
      </w:r>
      <w:r w:rsidRPr="006D66DC">
        <w:rPr>
          <w:rFonts w:hint="eastAsia"/>
          <w:kern w:val="0"/>
        </w:rPr>
        <w:t>录</w:t>
      </w:r>
      <w:bookmarkEnd w:id="55"/>
    </w:p>
    <w:p w14:paraId="0A93C103" w14:textId="7559EB13" w:rsidR="00ED4AA0" w:rsidRDefault="00ED4AA0">
      <w:pPr>
        <w:widowControl/>
        <w:jc w:val="left"/>
      </w:pPr>
      <w:r>
        <w:br w:type="page"/>
      </w:r>
    </w:p>
    <w:p w14:paraId="7F4D9895" w14:textId="3D042739" w:rsidR="00ED4AA0" w:rsidRPr="004F4572" w:rsidRDefault="00ED4AA0" w:rsidP="004F4572">
      <w:pPr>
        <w:spacing w:beforeLines="130" w:before="312" w:line="288" w:lineRule="auto"/>
        <w:jc w:val="center"/>
        <w:outlineLvl w:val="0"/>
        <w:rPr>
          <w:rFonts w:ascii="Calibri" w:eastAsia="黑体" w:hAnsi="Calibri" w:cs="Times New Roman"/>
          <w:b/>
          <w:bCs/>
          <w:kern w:val="0"/>
          <w:sz w:val="32"/>
          <w:szCs w:val="44"/>
        </w:rPr>
      </w:pPr>
      <w:bookmarkStart w:id="56" w:name="_Toc514855762"/>
      <w:r w:rsidRPr="00ED4AA0">
        <w:rPr>
          <w:rFonts w:ascii="Calibri" w:eastAsia="黑体" w:hAnsi="Calibri" w:cs="Times New Roman" w:hint="eastAsia"/>
          <w:b/>
          <w:bCs/>
          <w:kern w:val="0"/>
          <w:sz w:val="32"/>
          <w:szCs w:val="44"/>
        </w:rPr>
        <w:lastRenderedPageBreak/>
        <w:t>外</w:t>
      </w:r>
      <w:r w:rsidRPr="00ED4AA0">
        <w:rPr>
          <w:rFonts w:ascii="Calibri" w:eastAsia="黑体" w:hAnsi="Calibri" w:cs="Times New Roman"/>
          <w:b/>
          <w:bCs/>
          <w:kern w:val="0"/>
          <w:sz w:val="32"/>
          <w:szCs w:val="44"/>
        </w:rPr>
        <w:t xml:space="preserve"> </w:t>
      </w:r>
      <w:r w:rsidRPr="00ED4AA0">
        <w:rPr>
          <w:rFonts w:ascii="Calibri" w:eastAsia="黑体" w:hAnsi="Calibri" w:cs="Times New Roman" w:hint="eastAsia"/>
          <w:b/>
          <w:bCs/>
          <w:kern w:val="0"/>
          <w:sz w:val="32"/>
          <w:szCs w:val="44"/>
        </w:rPr>
        <w:t>文</w:t>
      </w:r>
      <w:r w:rsidRPr="00ED4AA0">
        <w:rPr>
          <w:rFonts w:ascii="Calibri" w:eastAsia="黑体" w:hAnsi="Calibri" w:cs="Times New Roman"/>
          <w:b/>
          <w:bCs/>
          <w:kern w:val="0"/>
          <w:sz w:val="32"/>
          <w:szCs w:val="44"/>
        </w:rPr>
        <w:t xml:space="preserve"> </w:t>
      </w:r>
      <w:r w:rsidRPr="00ED4AA0">
        <w:rPr>
          <w:rFonts w:ascii="Calibri" w:eastAsia="黑体" w:hAnsi="Calibri" w:cs="Times New Roman" w:hint="eastAsia"/>
          <w:b/>
          <w:bCs/>
          <w:kern w:val="0"/>
          <w:sz w:val="32"/>
          <w:szCs w:val="44"/>
        </w:rPr>
        <w:t>资</w:t>
      </w:r>
      <w:r w:rsidRPr="00ED4AA0">
        <w:rPr>
          <w:rFonts w:ascii="Calibri" w:eastAsia="黑体" w:hAnsi="Calibri" w:cs="Times New Roman"/>
          <w:b/>
          <w:bCs/>
          <w:kern w:val="0"/>
          <w:sz w:val="32"/>
          <w:szCs w:val="44"/>
        </w:rPr>
        <w:t xml:space="preserve"> </w:t>
      </w:r>
      <w:r w:rsidRPr="00ED4AA0">
        <w:rPr>
          <w:rFonts w:ascii="Calibri" w:eastAsia="黑体" w:hAnsi="Calibri" w:cs="Times New Roman" w:hint="eastAsia"/>
          <w:b/>
          <w:bCs/>
          <w:kern w:val="0"/>
          <w:sz w:val="32"/>
          <w:szCs w:val="44"/>
        </w:rPr>
        <w:t>料</w:t>
      </w:r>
      <w:bookmarkEnd w:id="56"/>
    </w:p>
    <w:p w14:paraId="2E23E3F2" w14:textId="0F31A9D9" w:rsidR="00ED4AA0" w:rsidRDefault="00ED4AA0" w:rsidP="00ED4AA0">
      <w:pPr>
        <w:widowControl/>
        <w:jc w:val="left"/>
      </w:pPr>
      <w:r>
        <w:rPr>
          <w:noProof/>
        </w:rPr>
        <w:lastRenderedPageBreak/>
        <w:drawing>
          <wp:inline distT="0" distB="0" distL="0" distR="0" wp14:anchorId="6208C04B" wp14:editId="56D19306">
            <wp:extent cx="5759450" cy="81819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52309461671_008851136_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9450" cy="8181975"/>
                    </a:xfrm>
                    <a:prstGeom prst="rect">
                      <a:avLst/>
                    </a:prstGeom>
                  </pic:spPr>
                </pic:pic>
              </a:graphicData>
            </a:graphic>
          </wp:inline>
        </w:drawing>
      </w:r>
      <w:r>
        <w:rPr>
          <w:noProof/>
        </w:rPr>
        <w:lastRenderedPageBreak/>
        <w:drawing>
          <wp:inline distT="0" distB="0" distL="0" distR="0" wp14:anchorId="5ECE7913" wp14:editId="540A93B7">
            <wp:extent cx="5759450" cy="7827645"/>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52309461671_008851136_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6C24A79E" wp14:editId="66A48A7B">
            <wp:extent cx="5759450" cy="7827645"/>
            <wp:effectExtent l="0" t="0" r="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52309461671_008851136_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3838D74E" wp14:editId="21E720DA">
            <wp:extent cx="5759450" cy="7827645"/>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52309461671_008851136_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7525B797" wp14:editId="5C092BFA">
            <wp:extent cx="5759450" cy="7827645"/>
            <wp:effectExtent l="0" t="0" r="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52309461671_008851136_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3C8ED841" wp14:editId="130523A3">
            <wp:extent cx="5759450" cy="782764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52309461671_008851136_6.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6F37EA3B" wp14:editId="515A71F0">
            <wp:extent cx="5759450" cy="7827645"/>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52309461671_008851136_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1117E5F7" wp14:editId="2FFD3BAE">
            <wp:extent cx="5759450" cy="782764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52309461671_008851136_8.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r>
        <w:rPr>
          <w:noProof/>
        </w:rPr>
        <w:lastRenderedPageBreak/>
        <w:drawing>
          <wp:inline distT="0" distB="0" distL="0" distR="0" wp14:anchorId="588188B8" wp14:editId="662DB71E">
            <wp:extent cx="5759450" cy="78276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52309461671_008851136_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9450" cy="7827645"/>
                    </a:xfrm>
                    <a:prstGeom prst="rect">
                      <a:avLst/>
                    </a:prstGeom>
                  </pic:spPr>
                </pic:pic>
              </a:graphicData>
            </a:graphic>
          </wp:inline>
        </w:drawing>
      </w:r>
    </w:p>
    <w:p w14:paraId="6783C61B" w14:textId="2C96BED6" w:rsidR="00324663" w:rsidRDefault="00ED4AA0" w:rsidP="00ED4AA0">
      <w:pPr>
        <w:widowControl/>
        <w:jc w:val="left"/>
      </w:pPr>
      <w:r>
        <w:br w:type="page"/>
      </w:r>
    </w:p>
    <w:p w14:paraId="4E938C91" w14:textId="77777777" w:rsidR="00ED4AA0" w:rsidRPr="00ED4AA0" w:rsidRDefault="00324663" w:rsidP="00ED4AA0">
      <w:pPr>
        <w:pStyle w:val="1"/>
        <w:spacing w:before="312" w:after="312"/>
        <w:rPr>
          <w:rFonts w:ascii="Calibri" w:hAnsi="Calibri" w:cs="Times New Roman"/>
          <w:kern w:val="0"/>
        </w:rPr>
      </w:pPr>
      <w:r>
        <w:rPr>
          <w:rFonts w:hint="eastAsia"/>
        </w:rPr>
        <w:lastRenderedPageBreak/>
        <w:t xml:space="preserve"> </w:t>
      </w:r>
      <w:bookmarkStart w:id="57" w:name="_Toc514855763"/>
      <w:r w:rsidR="00ED4AA0" w:rsidRPr="00ED4AA0">
        <w:rPr>
          <w:rFonts w:ascii="Calibri" w:hAnsi="Calibri" w:cs="Times New Roman" w:hint="eastAsia"/>
          <w:kern w:val="0"/>
        </w:rPr>
        <w:t>外</w:t>
      </w:r>
      <w:r w:rsidR="00ED4AA0" w:rsidRPr="00ED4AA0">
        <w:rPr>
          <w:rFonts w:ascii="Calibri" w:hAnsi="Calibri" w:cs="Times New Roman"/>
          <w:kern w:val="0"/>
        </w:rPr>
        <w:t xml:space="preserve"> </w:t>
      </w:r>
      <w:r w:rsidR="00ED4AA0" w:rsidRPr="00ED4AA0">
        <w:rPr>
          <w:rFonts w:ascii="Calibri" w:hAnsi="Calibri" w:cs="Times New Roman" w:hint="eastAsia"/>
          <w:kern w:val="0"/>
        </w:rPr>
        <w:t>文</w:t>
      </w:r>
      <w:r w:rsidR="00ED4AA0" w:rsidRPr="00ED4AA0">
        <w:rPr>
          <w:rFonts w:ascii="Calibri" w:hAnsi="Calibri" w:cs="Times New Roman"/>
          <w:kern w:val="0"/>
        </w:rPr>
        <w:t xml:space="preserve"> </w:t>
      </w:r>
      <w:r w:rsidR="00ED4AA0" w:rsidRPr="00ED4AA0">
        <w:rPr>
          <w:rFonts w:ascii="Calibri" w:hAnsi="Calibri" w:cs="Times New Roman" w:hint="eastAsia"/>
          <w:kern w:val="0"/>
        </w:rPr>
        <w:t>译</w:t>
      </w:r>
      <w:r w:rsidR="00ED4AA0" w:rsidRPr="00ED4AA0">
        <w:rPr>
          <w:rFonts w:ascii="Calibri" w:hAnsi="Calibri" w:cs="Times New Roman"/>
          <w:kern w:val="0"/>
        </w:rPr>
        <w:t xml:space="preserve"> </w:t>
      </w:r>
      <w:r w:rsidR="00ED4AA0" w:rsidRPr="00ED4AA0">
        <w:rPr>
          <w:rFonts w:ascii="Calibri" w:hAnsi="Calibri" w:cs="Times New Roman" w:hint="eastAsia"/>
          <w:kern w:val="0"/>
        </w:rPr>
        <w:t>文</w:t>
      </w:r>
      <w:bookmarkEnd w:id="57"/>
    </w:p>
    <w:p w14:paraId="5483D84F" w14:textId="77777777" w:rsidR="00CC46F5" w:rsidRPr="00CC46F5" w:rsidRDefault="00CC46F5" w:rsidP="00CC46F5">
      <w:pPr>
        <w:spacing w:line="288" w:lineRule="auto"/>
        <w:ind w:firstLineChars="200" w:firstLine="480"/>
        <w:jc w:val="left"/>
        <w:rPr>
          <w:rFonts w:asciiTheme="minorEastAsia" w:hAnsiTheme="minorEastAsia"/>
          <w:sz w:val="24"/>
          <w:szCs w:val="24"/>
        </w:rPr>
      </w:pPr>
      <w:r w:rsidRPr="00CC46F5">
        <w:rPr>
          <w:rFonts w:asciiTheme="minorEastAsia" w:hAnsiTheme="minorEastAsia" w:hint="eastAsia"/>
          <w:sz w:val="24"/>
          <w:szCs w:val="24"/>
        </w:rPr>
        <w:t>摘要：</w:t>
      </w:r>
      <w:r w:rsidRPr="00CC46F5">
        <w:rPr>
          <w:rFonts w:asciiTheme="minorEastAsia" w:hAnsiTheme="minorEastAsia"/>
          <w:sz w:val="24"/>
          <w:szCs w:val="24"/>
        </w:rPr>
        <w:t>近年来，姿态检测已成为自然语言处理领域的一个重要课题。在早期的研究中，研究人员已经将特征工程用于姿态检测，但是他们需要根据具体的应用来定义和提取合适的特征。这将导致通用性差和建模过程复杂。其他研究者已经应用了深度学习方法。然而，目前流行的卷积神经网络（CNN）方法存在着信息丢失的问题，单一尺寸的CNN滤波器不能准确地从文本中提取不同长度的特征，因而无法处理特征的多样性。为了解决这些问题，我们提出了一种双通道CNN-GRU融合网络。首先，利用卷积层和两个不同窗口大小的滤波器来提取主题内容和文本内容中的局部特征。然后，利用门控递归单元（GRU）网络提取其时序特征。然后，将中间特征进行拼接，输入分类器完成姿态检测。我们的方法通过使用NLPCC 2016的数据进行了验证。实验结果表明，该方法的ACC和F1平均分分别比支持</w:t>
      </w:r>
      <w:proofErr w:type="gramStart"/>
      <w:r w:rsidRPr="00CC46F5">
        <w:rPr>
          <w:rFonts w:asciiTheme="minorEastAsia" w:hAnsiTheme="minorEastAsia"/>
          <w:sz w:val="24"/>
          <w:szCs w:val="24"/>
        </w:rPr>
        <w:t>向量机方法</w:t>
      </w:r>
      <w:proofErr w:type="gramEnd"/>
      <w:r w:rsidRPr="00CC46F5">
        <w:rPr>
          <w:rFonts w:asciiTheme="minorEastAsia" w:hAnsiTheme="minorEastAsia"/>
          <w:sz w:val="24"/>
          <w:szCs w:val="24"/>
        </w:rPr>
        <w:t>提高13.1%和15.6%，比CNN方法提高6.2%和11.6%，比GRU方法提高5.6%和3.3%，比</w:t>
      </w:r>
      <w:r w:rsidRPr="00CC46F5">
        <w:rPr>
          <w:rFonts w:asciiTheme="minorEastAsia" w:hAnsiTheme="minorEastAsia" w:hint="eastAsia"/>
          <w:sz w:val="24"/>
          <w:szCs w:val="24"/>
        </w:rPr>
        <w:t>南宇</w:t>
      </w:r>
      <w:r w:rsidRPr="00CC46F5">
        <w:rPr>
          <w:rFonts w:asciiTheme="minorEastAsia" w:hAnsiTheme="minorEastAsia"/>
          <w:sz w:val="24"/>
          <w:szCs w:val="24"/>
        </w:rPr>
        <w:t>提出的不增加运行时间的混合模型提高1.1%和2.2%，与周教授提出的基于语义注意的模型相比，该模型在运行时间上达到了同样的精度。此外，我们的方法比单通道模型更适合分类。最后，我们发现随着信道数的增加，多信道CNN-GRU的运算时间逐渐增加，但分类精度并没有提高，因此双信道CNN-GRU是最合适的选择。</w:t>
      </w:r>
    </w:p>
    <w:p w14:paraId="610E2A7C" w14:textId="77777777" w:rsidR="00CC46F5" w:rsidRPr="00CC46F5" w:rsidRDefault="00CC46F5" w:rsidP="00CC46F5">
      <w:pPr>
        <w:spacing w:line="288" w:lineRule="auto"/>
        <w:ind w:firstLineChars="200" w:firstLine="480"/>
        <w:jc w:val="left"/>
        <w:rPr>
          <w:rFonts w:asciiTheme="minorEastAsia" w:hAnsiTheme="minorEastAsia"/>
          <w:sz w:val="24"/>
          <w:szCs w:val="24"/>
        </w:rPr>
      </w:pPr>
      <w:r w:rsidRPr="00CC46F5">
        <w:rPr>
          <w:rFonts w:asciiTheme="minorEastAsia" w:hAnsiTheme="minorEastAsia"/>
          <w:sz w:val="24"/>
          <w:szCs w:val="24"/>
        </w:rPr>
        <w:t>索引词</w:t>
      </w:r>
      <w:r w:rsidRPr="00CC46F5">
        <w:rPr>
          <w:rFonts w:asciiTheme="minorEastAsia" w:hAnsiTheme="minorEastAsia" w:hint="eastAsia"/>
          <w:sz w:val="24"/>
          <w:szCs w:val="24"/>
        </w:rPr>
        <w:t>：</w:t>
      </w:r>
      <w:r w:rsidRPr="00CC46F5">
        <w:rPr>
          <w:rFonts w:asciiTheme="minorEastAsia" w:hAnsiTheme="minorEastAsia"/>
          <w:sz w:val="24"/>
          <w:szCs w:val="24"/>
        </w:rPr>
        <w:t>姿态检测，自然语言处理，深度学习，CNN，GRU。</w:t>
      </w:r>
    </w:p>
    <w:p w14:paraId="7780C470" w14:textId="77777777" w:rsidR="00CC46F5" w:rsidRPr="00CC46F5" w:rsidRDefault="00CC46F5" w:rsidP="00CC46F5">
      <w:pPr>
        <w:spacing w:line="288" w:lineRule="auto"/>
        <w:ind w:firstLineChars="200" w:firstLine="480"/>
        <w:jc w:val="left"/>
        <w:rPr>
          <w:rFonts w:asciiTheme="minorEastAsia" w:hAnsiTheme="minorEastAsia"/>
          <w:sz w:val="24"/>
          <w:szCs w:val="24"/>
        </w:rPr>
      </w:pPr>
    </w:p>
    <w:p w14:paraId="21FD0463" w14:textId="77777777" w:rsidR="00CC46F5" w:rsidRPr="00CC46F5" w:rsidRDefault="00CC46F5" w:rsidP="00CC46F5">
      <w:pPr>
        <w:pStyle w:val="a9"/>
        <w:numPr>
          <w:ilvl w:val="0"/>
          <w:numId w:val="13"/>
        </w:numPr>
        <w:spacing w:line="288" w:lineRule="auto"/>
        <w:ind w:firstLine="482"/>
        <w:jc w:val="left"/>
        <w:rPr>
          <w:rFonts w:asciiTheme="minorEastAsia" w:hAnsiTheme="minorEastAsia"/>
          <w:b/>
          <w:sz w:val="24"/>
          <w:szCs w:val="24"/>
        </w:rPr>
      </w:pPr>
      <w:r w:rsidRPr="00CC46F5">
        <w:rPr>
          <w:rFonts w:asciiTheme="minorEastAsia" w:hAnsiTheme="minorEastAsia" w:hint="eastAsia"/>
          <w:b/>
          <w:sz w:val="24"/>
          <w:szCs w:val="24"/>
        </w:rPr>
        <w:t>简介</w:t>
      </w:r>
    </w:p>
    <w:p w14:paraId="029DFBA5"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随着互联网的飞速发展，人们可以通过多种方式表达自己的观点。由此产生了大量的文本数据，为文本挖掘技术的研究和应用提供了巨大的语料库和应用领域。文本挖掘的主要目的是从海量文本数据中自动提取有价值的信息[1]。其中，立场检测，也被视为意见挖掘的</w:t>
      </w:r>
      <w:proofErr w:type="gramStart"/>
      <w:r w:rsidRPr="00CC46F5">
        <w:rPr>
          <w:rFonts w:asciiTheme="minorEastAsia" w:hAnsiTheme="minorEastAsia"/>
          <w:sz w:val="24"/>
          <w:szCs w:val="24"/>
        </w:rPr>
        <w:t>一</w:t>
      </w:r>
      <w:proofErr w:type="gramEnd"/>
      <w:r w:rsidRPr="00CC46F5">
        <w:rPr>
          <w:rFonts w:asciiTheme="minorEastAsia" w:hAnsiTheme="minorEastAsia"/>
          <w:sz w:val="24"/>
          <w:szCs w:val="24"/>
        </w:rPr>
        <w:t>个子任务，与情绪分析有些相似，是一项重要的任务，并逐渐成为自然语言处理领域的主要应用[2]。</w:t>
      </w:r>
    </w:p>
    <w:p w14:paraId="01CBACD5"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立场检测涉及对特定主题的文本进行分析，以确定其中表达的立场是“赞成”、“反对”还是“两者都不是”[3]。它的核心目的是发现一个主题，并探索意见的极性。与情绪分析的主要区别在于，在姿态检测中，系统要确定作者对给定目标的偏好，而文本中甚至可能没有明确提到目标[2]。这意味着需要提取文本中与目标相关的特征。</w:t>
      </w:r>
    </w:p>
    <w:p w14:paraId="7DB20A38"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立场检测具有很高的应用价值，如从政治、经济、社会等方面检测用户对人或物的立场，了解用户的信息传播行为等，是进行舆情分析、舆情调查等许多应用场景的重要手段。</w:t>
      </w:r>
    </w:p>
    <w:p w14:paraId="323F08F1"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特征工程是一种常用的姿态检测方法，但如何根据实际需要准确地提取特征是一个重要而紧迫的问题。近年来，深度学习已经被证明能够实现特征的自动提取，并且在姿态检测中得到了广泛的应用。然而，单一尺寸的CNN滤波器不能准确地从文本中提取不同长度的特征，特别是在处理复杂问题（如姿态检测）时，会导致信</w:t>
      </w:r>
      <w:r w:rsidRPr="00CC46F5">
        <w:rPr>
          <w:rFonts w:asciiTheme="minorEastAsia" w:hAnsiTheme="minorEastAsia"/>
          <w:sz w:val="24"/>
          <w:szCs w:val="24"/>
        </w:rPr>
        <w:lastRenderedPageBreak/>
        <w:t>息丢失。在这种情况下，深度学习在姿态检测中的应用范围受到了限制。为了解决这些问题，本文提出了一种双通道CNN-GRU融合网络，该网络通过多通道将包含不同大小滤波器的多个CNN与GRU网络相结合。使用2016年自然语言处理和中文计算（NLPCC 2016）会议的数据评估拟议网络的性能。实验结果表明，新方法在平均、支持和反对F1得分方面均优于现有方法。</w:t>
      </w:r>
    </w:p>
    <w:p w14:paraId="3746C876" w14:textId="77777777" w:rsidR="00CC46F5" w:rsidRPr="00CC46F5" w:rsidRDefault="00CC46F5" w:rsidP="00CC46F5">
      <w:pPr>
        <w:pStyle w:val="a9"/>
        <w:spacing w:line="288" w:lineRule="auto"/>
        <w:ind w:left="360" w:firstLine="480"/>
        <w:jc w:val="left"/>
        <w:rPr>
          <w:rFonts w:asciiTheme="minorEastAsia" w:hAnsiTheme="minorEastAsia"/>
          <w:sz w:val="24"/>
          <w:szCs w:val="24"/>
        </w:rPr>
      </w:pPr>
    </w:p>
    <w:p w14:paraId="31853893" w14:textId="77777777" w:rsidR="00CC46F5" w:rsidRPr="00CC46F5" w:rsidRDefault="00CC46F5" w:rsidP="00CC46F5">
      <w:pPr>
        <w:pStyle w:val="a9"/>
        <w:numPr>
          <w:ilvl w:val="0"/>
          <w:numId w:val="13"/>
        </w:numPr>
        <w:spacing w:line="288" w:lineRule="auto"/>
        <w:ind w:firstLine="482"/>
        <w:jc w:val="left"/>
        <w:rPr>
          <w:rFonts w:asciiTheme="minorEastAsia" w:hAnsiTheme="minorEastAsia"/>
          <w:b/>
          <w:sz w:val="24"/>
          <w:szCs w:val="24"/>
        </w:rPr>
      </w:pPr>
      <w:r w:rsidRPr="00CC46F5">
        <w:rPr>
          <w:rFonts w:asciiTheme="minorEastAsia" w:hAnsiTheme="minorEastAsia" w:hint="eastAsia"/>
          <w:b/>
          <w:sz w:val="24"/>
          <w:szCs w:val="24"/>
        </w:rPr>
        <w:t>相关工作</w:t>
      </w:r>
    </w:p>
    <w:p w14:paraId="5ED833D8"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用户生成内容中的姿态检测一直是一个长期存在的问题[4]。它的目标是根据用户生成的内容确定用户对某个主题的态度（肯定、否定、中立）。近年来，自然语言处理研究者在姿态检测方面做了大量的工作[5]，[6]，可分为以下两类[7]。</w:t>
      </w:r>
    </w:p>
    <w:p w14:paraId="2749DA82" w14:textId="77777777" w:rsidR="00CC46F5" w:rsidRPr="00CC46F5" w:rsidRDefault="00CC46F5" w:rsidP="00CC46F5">
      <w:pPr>
        <w:pStyle w:val="a9"/>
        <w:spacing w:line="288" w:lineRule="auto"/>
        <w:ind w:left="420" w:firstLine="480"/>
        <w:jc w:val="left"/>
        <w:rPr>
          <w:rFonts w:asciiTheme="minorEastAsia" w:hAnsiTheme="minorEastAsia"/>
          <w:sz w:val="24"/>
          <w:szCs w:val="24"/>
        </w:rPr>
      </w:pPr>
      <w:r w:rsidRPr="00CC46F5">
        <w:rPr>
          <w:rFonts w:asciiTheme="minorEastAsia" w:hAnsiTheme="minorEastAsia"/>
          <w:sz w:val="24"/>
          <w:szCs w:val="24"/>
        </w:rPr>
        <w:t>第一种姿态检测是基于特征工程的。该方法首先根据应用领域设计和提取特征，然后通过特征训练模型确定用户的姿态。一些著名的例子包括Somasundaran和Wiebe，他们通过建立辩论语料库设计了一种姿态检测方法，比基于分布的基线具有更好的准确性[8]。阿南德等人。基于字典和依赖特征的增强n-gram特征检测，证明了检测精度的提高[9]。Wojatzki和Zesch使用基于支持向量机（SVM）的分类器进行姿态检测，获得了比以往方法更高的精度[10]。Tutek等人。将机器学习方法与遗传算法相结合进行姿态检测，在SemEval-2016的姿态分类任务中排名第三[11]。此外，张和</w:t>
      </w:r>
      <w:proofErr w:type="gramStart"/>
      <w:r w:rsidRPr="00CC46F5">
        <w:rPr>
          <w:rFonts w:asciiTheme="minorEastAsia" w:hAnsiTheme="minorEastAsia"/>
          <w:sz w:val="24"/>
          <w:szCs w:val="24"/>
        </w:rPr>
        <w:t>兰采用</w:t>
      </w:r>
      <w:proofErr w:type="gramEnd"/>
      <w:r w:rsidRPr="00CC46F5">
        <w:rPr>
          <w:rFonts w:asciiTheme="minorEastAsia" w:hAnsiTheme="minorEastAsia"/>
          <w:sz w:val="24"/>
          <w:szCs w:val="24"/>
        </w:rPr>
        <w:t>了两阶段的姿态检测方法。第一阶段确定给定文本是否与目标主题相关，而第二阶段确定给定文本相对于目标主题的立场[12]。Xu等人。描述一个集成了各种特征集和分类方法的集成框架，该框架在NLPCC1016的位置检测中获得了第四名[13]。</w:t>
      </w:r>
    </w:p>
    <w:p w14:paraId="57507C6D"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然而，这些方法都需要根据特定领域的实际需求和知识，提取语义、形态学等特征，使得问题更加复杂。此外，由于所选特征是特定于问题域的，因此缺乏通用性。当面对一个新的课题时，有必要重新选择需要人为干预的特征。</w:t>
      </w:r>
    </w:p>
    <w:p w14:paraId="45C23B36" w14:textId="77777777" w:rsidR="00CC46F5" w:rsidRPr="00CC46F5" w:rsidRDefault="00CC46F5" w:rsidP="00CC46F5">
      <w:pPr>
        <w:pStyle w:val="a9"/>
        <w:spacing w:line="288" w:lineRule="auto"/>
        <w:ind w:left="420" w:firstLine="480"/>
        <w:jc w:val="left"/>
        <w:rPr>
          <w:rFonts w:asciiTheme="minorEastAsia" w:hAnsiTheme="minorEastAsia"/>
          <w:sz w:val="24"/>
          <w:szCs w:val="24"/>
        </w:rPr>
      </w:pPr>
      <w:r w:rsidRPr="00CC46F5">
        <w:rPr>
          <w:rFonts w:asciiTheme="minorEastAsia" w:hAnsiTheme="minorEastAsia"/>
          <w:sz w:val="24"/>
          <w:szCs w:val="24"/>
        </w:rPr>
        <w:t>另一种是基于深度学习的姿态检测。该方法能通过深度学习自动提取特征并训练模型，解决了特征提取中复杂度高、泛化性差、运算时间长的问题。因此，近年来得到了广泛的应用。例如，Augenstein等人。使用改进的双向长期短期记忆（Bi LSTM）进行姿态检测[14]。Zarrella和Marsh结合word2vec和LSTM完成了姿态检测，在SemEval-2016的姿态检测任务中取得了最好的效果[15]。Vijayaraghavan等人。提出了一种基于</w:t>
      </w:r>
      <w:proofErr w:type="gramStart"/>
      <w:r w:rsidRPr="00CC46F5">
        <w:rPr>
          <w:rFonts w:asciiTheme="minorEastAsia" w:hAnsiTheme="minorEastAsia"/>
          <w:sz w:val="24"/>
          <w:szCs w:val="24"/>
        </w:rPr>
        <w:t>词级或字符级</w:t>
      </w:r>
      <w:proofErr w:type="gramEnd"/>
      <w:r w:rsidRPr="00CC46F5">
        <w:rPr>
          <w:rFonts w:asciiTheme="minorEastAsia" w:hAnsiTheme="minorEastAsia"/>
          <w:sz w:val="24"/>
          <w:szCs w:val="24"/>
        </w:rPr>
        <w:t>CNN模型的姿态检测分类器[16]。Wei等人。为不同的目标主题训练多个CNN网络进行姿态检测[17]。此外，白静等人。结合注意机制与LSTM和CNN进行姿态检测[7]。Yan等人。在Twitter上展示了一个新的基于深度学习的、基于两极亲和力的快速姿态检测框架，以预测与选举相关的Twitter的姿态，并展示了该框架的有效性[18]。Wei等人。提出了一种用于多目标姿态检测的动态记忆增强网络，该网络利用外部存储器捕获和存储文本中多个目标的姿态指示信息，提高了姿态检测的效果[19]。Zhou等人。提出在双向GRU-CNN结构中嵌入一种新的语义</w:t>
      </w:r>
      <w:proofErr w:type="gramStart"/>
      <w:r w:rsidRPr="00CC46F5">
        <w:rPr>
          <w:rFonts w:asciiTheme="minorEastAsia" w:hAnsiTheme="minorEastAsia"/>
          <w:sz w:val="24"/>
          <w:szCs w:val="24"/>
        </w:rPr>
        <w:t>层注意</w:t>
      </w:r>
      <w:proofErr w:type="gramEnd"/>
      <w:r w:rsidRPr="00CC46F5">
        <w:rPr>
          <w:rFonts w:asciiTheme="minorEastAsia" w:hAnsiTheme="minorEastAsia"/>
          <w:sz w:val="24"/>
          <w:szCs w:val="24"/>
        </w:rPr>
        <w:t>机制，并在姿态检测任务中展示了</w:t>
      </w:r>
      <w:r w:rsidRPr="00CC46F5">
        <w:rPr>
          <w:rFonts w:asciiTheme="minorEastAsia" w:hAnsiTheme="minorEastAsia"/>
          <w:sz w:val="24"/>
          <w:szCs w:val="24"/>
        </w:rPr>
        <w:lastRenderedPageBreak/>
        <w:t>其优势[20]。Yu等人。提出了一种基于CNN和LSTM的自动</w:t>
      </w:r>
      <w:proofErr w:type="gramStart"/>
      <w:r w:rsidRPr="00CC46F5">
        <w:rPr>
          <w:rFonts w:asciiTheme="minorEastAsia" w:hAnsiTheme="minorEastAsia"/>
          <w:sz w:val="24"/>
          <w:szCs w:val="24"/>
        </w:rPr>
        <w:t>确定微博姿态</w:t>
      </w:r>
      <w:proofErr w:type="gramEnd"/>
      <w:r w:rsidRPr="00CC46F5">
        <w:rPr>
          <w:rFonts w:asciiTheme="minorEastAsia" w:hAnsiTheme="minorEastAsia"/>
          <w:sz w:val="24"/>
          <w:szCs w:val="24"/>
        </w:rPr>
        <w:t>的模型，将姿态检测任务作为一个分类问题[21]。Lin等人。提出了一种基于主题的Web文本多视点检测方法，该方法利用与视点相关的主题词分布来增强生成的视点分类器，并包含一种确定参数值的自适应方法。然后，他们通过实验证明了这种方法的有效性[22]。Igarashi等人。首先选择外部资源（如爬行动物文本），然后使用CNN解决SemEval-2016的姿态检测任务，初步探讨了CNN在位置检测中的应用效果[23]。Rajendran等人。比较和讨论了LSTM和GRU在“同意”、“讨论”、“不同意”和“无关”类别的姿态检测中的性能。他们发现双向LSTM表现最好[24]。Sobhani等人。提出了一种基于注意的编码器-解码器框架，在多目标姿态检测中取得了比其他方法更好的效果[25]。Sun等人。提出了一种联合神经网络模型来预测姿态和情绪，并通过实验证明了其有效性[26]。</w:t>
      </w:r>
    </w:p>
    <w:p w14:paraId="476669BF" w14:textId="77777777" w:rsidR="00CC46F5" w:rsidRPr="00CC46F5" w:rsidRDefault="00CC46F5" w:rsidP="00CC46F5">
      <w:pPr>
        <w:pStyle w:val="a9"/>
        <w:spacing w:line="288" w:lineRule="auto"/>
        <w:ind w:left="420" w:firstLine="480"/>
        <w:jc w:val="left"/>
        <w:rPr>
          <w:rFonts w:asciiTheme="minorEastAsia" w:hAnsiTheme="minorEastAsia"/>
          <w:sz w:val="24"/>
          <w:szCs w:val="24"/>
        </w:rPr>
      </w:pPr>
      <w:r w:rsidRPr="00CC46F5">
        <w:rPr>
          <w:rFonts w:asciiTheme="minorEastAsia" w:hAnsiTheme="minorEastAsia"/>
          <w:sz w:val="24"/>
          <w:szCs w:val="24"/>
        </w:rPr>
        <w:t>虽然这种方法可以解决特征提取过程中遇到的一些问题，但也存在一些限制其应用范围的缺点。上述方法所使用的CNN只有一个单一大小的过滤器来从文本中提取特征，这限制了信息挖掘的灵活性，可能导致信息的部分丢失。为了解决这个问题，我们提出了一个双通道CNN-GRU融合网络模型来解决这个问题，这将在下一节中描述。</w:t>
      </w:r>
    </w:p>
    <w:p w14:paraId="3EF3AA24" w14:textId="77777777" w:rsidR="00CC46F5" w:rsidRPr="00CC46F5" w:rsidRDefault="00CC46F5" w:rsidP="00CC46F5">
      <w:pPr>
        <w:pStyle w:val="a9"/>
        <w:spacing w:line="288" w:lineRule="auto"/>
        <w:ind w:left="420" w:firstLine="480"/>
        <w:jc w:val="left"/>
        <w:rPr>
          <w:rFonts w:asciiTheme="minorEastAsia" w:hAnsiTheme="minorEastAsia"/>
          <w:sz w:val="24"/>
          <w:szCs w:val="24"/>
        </w:rPr>
      </w:pPr>
    </w:p>
    <w:p w14:paraId="24D2F42E" w14:textId="77777777" w:rsidR="00CC46F5" w:rsidRPr="00CC46F5" w:rsidRDefault="00CC46F5" w:rsidP="00CC46F5">
      <w:pPr>
        <w:pStyle w:val="a9"/>
        <w:numPr>
          <w:ilvl w:val="0"/>
          <w:numId w:val="13"/>
        </w:numPr>
        <w:spacing w:line="288" w:lineRule="auto"/>
        <w:ind w:firstLine="482"/>
        <w:jc w:val="left"/>
        <w:rPr>
          <w:rFonts w:asciiTheme="minorEastAsia" w:hAnsiTheme="minorEastAsia"/>
          <w:b/>
          <w:sz w:val="24"/>
          <w:szCs w:val="24"/>
        </w:rPr>
      </w:pPr>
      <w:r w:rsidRPr="00CC46F5">
        <w:rPr>
          <w:rFonts w:asciiTheme="minorEastAsia" w:hAnsiTheme="minorEastAsia"/>
          <w:b/>
          <w:sz w:val="24"/>
          <w:szCs w:val="24"/>
        </w:rPr>
        <w:t>双通道CNN-GRU融合网络</w:t>
      </w:r>
    </w:p>
    <w:p w14:paraId="4BEE5F07" w14:textId="77777777" w:rsidR="00CC46F5" w:rsidRPr="00CC46F5" w:rsidRDefault="00CC46F5" w:rsidP="00CC46F5">
      <w:pPr>
        <w:pStyle w:val="a9"/>
        <w:spacing w:line="288" w:lineRule="auto"/>
        <w:ind w:left="360" w:firstLine="480"/>
        <w:jc w:val="left"/>
        <w:rPr>
          <w:rFonts w:asciiTheme="minorEastAsia" w:hAnsiTheme="minorEastAsia"/>
          <w:sz w:val="24"/>
          <w:szCs w:val="24"/>
        </w:rPr>
      </w:pPr>
      <w:r w:rsidRPr="00CC46F5">
        <w:rPr>
          <w:rFonts w:asciiTheme="minorEastAsia" w:hAnsiTheme="minorEastAsia"/>
          <w:sz w:val="24"/>
          <w:szCs w:val="24"/>
        </w:rPr>
        <w:t>首先利用两个不同滤波窗口大小的卷积层提取不同长度的主题内容和文本内容的局部卷积特征，然后利用GRU提取定时特征。其次，将每个GRU的输出输入到一个池层，在该池层中，两个信道的结果通过级联进行融合，并使用一个漏失层来减少过度拟合。最后，将输出发送到softmax分类器以完成姿态分类。整个处理流程如图1所示。</w:t>
      </w:r>
    </w:p>
    <w:p w14:paraId="12C072FA" w14:textId="77777777" w:rsidR="00CC46F5" w:rsidRPr="00CC46F5" w:rsidRDefault="00CC46F5" w:rsidP="00CC46F5">
      <w:pPr>
        <w:pStyle w:val="a9"/>
        <w:spacing w:line="288" w:lineRule="auto"/>
        <w:ind w:left="360" w:firstLine="480"/>
        <w:jc w:val="center"/>
        <w:rPr>
          <w:rFonts w:asciiTheme="minorEastAsia" w:hAnsiTheme="minorEastAsia"/>
          <w:sz w:val="24"/>
          <w:szCs w:val="24"/>
        </w:rPr>
      </w:pPr>
      <w:r w:rsidRPr="00CC46F5">
        <w:rPr>
          <w:rFonts w:asciiTheme="minorEastAsia" w:hAnsiTheme="minorEastAsia"/>
          <w:noProof/>
          <w:sz w:val="24"/>
          <w:szCs w:val="24"/>
        </w:rPr>
        <w:lastRenderedPageBreak/>
        <w:drawing>
          <wp:inline distT="0" distB="0" distL="0" distR="0" wp14:anchorId="537D8370" wp14:editId="11284FDC">
            <wp:extent cx="3860800" cy="3683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60800" cy="3683000"/>
                    </a:xfrm>
                    <a:prstGeom prst="rect">
                      <a:avLst/>
                    </a:prstGeom>
                  </pic:spPr>
                </pic:pic>
              </a:graphicData>
            </a:graphic>
          </wp:inline>
        </w:drawing>
      </w:r>
    </w:p>
    <w:p w14:paraId="7C0795B7"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文</w:t>
      </w:r>
      <w:r w:rsidRPr="00CC46F5">
        <w:rPr>
          <w:rFonts w:asciiTheme="minorEastAsia" w:hAnsiTheme="minorEastAsia"/>
          <w:sz w:val="24"/>
          <w:szCs w:val="24"/>
        </w:rPr>
        <w:t>字嵌入层</w:t>
      </w:r>
    </w:p>
    <w:p w14:paraId="4A0796D3"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预处理后的文本在嵌入层以矢量的形式表示。文本中的每个词都表示为1×n矩阵，整个文本可以表示为l×n矩阵，其中l是文本的分段词个数，n是每个词向量的维数。该方法将文本转换成数字形式，便于算法提取特征。</w:t>
      </w:r>
    </w:p>
    <w:p w14:paraId="2031F48C"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卷积层</w:t>
      </w:r>
    </w:p>
    <w:p w14:paraId="377F54CF"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卷积神经网络（CNN）[27]是一种基于卷积和汇集运算</w:t>
      </w:r>
      <w:proofErr w:type="gramStart"/>
      <w:r w:rsidRPr="00CC46F5">
        <w:rPr>
          <w:rFonts w:asciiTheme="minorEastAsia" w:hAnsiTheme="minorEastAsia"/>
          <w:sz w:val="24"/>
          <w:szCs w:val="24"/>
        </w:rPr>
        <w:t>的递阶前馈</w:t>
      </w:r>
      <w:proofErr w:type="gramEnd"/>
      <w:r w:rsidRPr="00CC46F5">
        <w:rPr>
          <w:rFonts w:asciiTheme="minorEastAsia" w:hAnsiTheme="minorEastAsia"/>
          <w:sz w:val="24"/>
          <w:szCs w:val="24"/>
        </w:rPr>
        <w:t>神经网络模型。卷积用于提取局部特征，以供后续层进一步处理。</w:t>
      </w:r>
    </w:p>
    <w:p w14:paraId="2AE55AA6"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首先，嵌入层的输出被多个n×h滤波器（卷积核）卷积，其中n是嵌入层的字向量长度，h是滤波器的大小。然后，通过连接卷积运算的结果来产生卷积层的输出，卷积运算的结果随滤波器尺寸h的变化而变化。</w:t>
      </w:r>
    </w:p>
    <w:p w14:paraId="3BD356CA" w14:textId="77777777" w:rsidR="00CC46F5" w:rsidRPr="00CC46F5" w:rsidRDefault="00CC46F5" w:rsidP="00CC46F5">
      <w:pPr>
        <w:pStyle w:val="af2"/>
        <w:spacing w:line="288" w:lineRule="auto"/>
        <w:ind w:firstLineChars="200" w:firstLine="480"/>
        <w:jc w:val="right"/>
        <w:rPr>
          <w:rFonts w:asciiTheme="minorEastAsia" w:hAnsiTheme="minorEastAsia" w:hint="eastAsia"/>
        </w:rPr>
      </w:pPr>
      <w:r w:rsidRPr="00CC46F5">
        <w:rPr>
          <w:rFonts w:asciiTheme="minorEastAsia" w:hAnsiTheme="minorEastAsia"/>
          <w:i/>
          <w:iCs/>
        </w:rPr>
        <w:t>m</w:t>
      </w:r>
      <w:r w:rsidRPr="00CC46F5">
        <w:rPr>
          <w:rFonts w:asciiTheme="minorEastAsia" w:hAnsiTheme="minorEastAsia"/>
          <w:i/>
          <w:iCs/>
          <w:position w:val="-2"/>
        </w:rPr>
        <w:t xml:space="preserve">i </w:t>
      </w:r>
      <w:r w:rsidRPr="00CC46F5">
        <w:rPr>
          <w:rFonts w:asciiTheme="minorEastAsia" w:hAnsiTheme="minorEastAsia"/>
        </w:rPr>
        <w:t xml:space="preserve">= </w:t>
      </w:r>
      <w:r w:rsidRPr="00CC46F5">
        <w:rPr>
          <w:rFonts w:asciiTheme="minorEastAsia" w:hAnsiTheme="minorEastAsia"/>
          <w:i/>
          <w:iCs/>
        </w:rPr>
        <w:t>f</w:t>
      </w:r>
      <w:r w:rsidRPr="00CC46F5">
        <w:rPr>
          <w:rFonts w:asciiTheme="minorEastAsia" w:hAnsiTheme="minorEastAsia"/>
        </w:rPr>
        <w:t>(</w:t>
      </w:r>
      <w:r w:rsidRPr="00CC46F5">
        <w:rPr>
          <w:rFonts w:asciiTheme="minorEastAsia" w:hAnsiTheme="minorEastAsia"/>
          <w:i/>
          <w:iCs/>
        </w:rPr>
        <w:t>w</w:t>
      </w:r>
      <w:r w:rsidRPr="00CC46F5">
        <w:rPr>
          <w:rFonts w:asciiTheme="minorEastAsia" w:hAnsiTheme="minorEastAsia"/>
        </w:rPr>
        <w:t>·</w:t>
      </w:r>
      <w:r w:rsidRPr="00CC46F5">
        <w:rPr>
          <w:rFonts w:asciiTheme="minorEastAsia" w:hAnsiTheme="minorEastAsia"/>
          <w:i/>
          <w:iCs/>
        </w:rPr>
        <w:t>x</w:t>
      </w:r>
      <w:r w:rsidRPr="00CC46F5">
        <w:rPr>
          <w:rFonts w:asciiTheme="minorEastAsia" w:hAnsiTheme="minorEastAsia"/>
          <w:i/>
          <w:iCs/>
          <w:position w:val="-2"/>
        </w:rPr>
        <w:t>i</w:t>
      </w:r>
      <w:r w:rsidRPr="00CC46F5">
        <w:rPr>
          <w:rFonts w:asciiTheme="minorEastAsia" w:hAnsiTheme="minorEastAsia"/>
          <w:position w:val="-2"/>
        </w:rPr>
        <w:t>:</w:t>
      </w:r>
      <w:r w:rsidRPr="00CC46F5">
        <w:rPr>
          <w:rFonts w:asciiTheme="minorEastAsia" w:hAnsiTheme="minorEastAsia"/>
          <w:i/>
          <w:iCs/>
          <w:position w:val="-2"/>
        </w:rPr>
        <w:t>i</w:t>
      </w:r>
      <w:r w:rsidRPr="00CC46F5">
        <w:rPr>
          <w:rFonts w:asciiTheme="minorEastAsia" w:hAnsiTheme="minorEastAsia"/>
          <w:position w:val="-2"/>
        </w:rPr>
        <w:t>+</w:t>
      </w:r>
      <w:r w:rsidRPr="00CC46F5">
        <w:rPr>
          <w:rFonts w:asciiTheme="minorEastAsia" w:hAnsiTheme="minorEastAsia"/>
          <w:i/>
          <w:iCs/>
          <w:position w:val="-2"/>
        </w:rPr>
        <w:t>h</w:t>
      </w:r>
      <w:r w:rsidRPr="00CC46F5">
        <w:rPr>
          <w:rFonts w:ascii="微软雅黑" w:eastAsia="微软雅黑" w:hAnsi="微软雅黑" w:cs="微软雅黑" w:hint="eastAsia"/>
          <w:position w:val="-2"/>
        </w:rPr>
        <w:t>−</w:t>
      </w:r>
      <w:r w:rsidRPr="00CC46F5">
        <w:rPr>
          <w:rFonts w:asciiTheme="minorEastAsia" w:hAnsiTheme="minorEastAsia"/>
          <w:position w:val="-2"/>
        </w:rPr>
        <w:t xml:space="preserve">1 </w:t>
      </w:r>
      <w:r w:rsidRPr="00CC46F5">
        <w:rPr>
          <w:rFonts w:asciiTheme="minorEastAsia" w:hAnsiTheme="minorEastAsia"/>
        </w:rPr>
        <w:t>+</w:t>
      </w:r>
      <w:r w:rsidRPr="00CC46F5">
        <w:rPr>
          <w:rFonts w:asciiTheme="minorEastAsia" w:hAnsiTheme="minorEastAsia"/>
          <w:i/>
          <w:iCs/>
        </w:rPr>
        <w:t>b</w:t>
      </w:r>
      <w:r w:rsidRPr="00CC46F5">
        <w:rPr>
          <w:rFonts w:asciiTheme="minorEastAsia" w:hAnsiTheme="minorEastAsia"/>
        </w:rPr>
        <w:t>)                        (1)</w:t>
      </w:r>
    </w:p>
    <w:p w14:paraId="35B55DF9"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i/>
          <w:iCs/>
        </w:rPr>
        <w:t xml:space="preserve">    M </w:t>
      </w:r>
      <w:r w:rsidRPr="00CC46F5">
        <w:rPr>
          <w:rFonts w:asciiTheme="minorEastAsia" w:hAnsiTheme="minorEastAsia"/>
        </w:rPr>
        <w:t>= [</w:t>
      </w:r>
      <w:r w:rsidRPr="00CC46F5">
        <w:rPr>
          <w:rFonts w:asciiTheme="minorEastAsia" w:hAnsiTheme="minorEastAsia"/>
          <w:i/>
          <w:iCs/>
        </w:rPr>
        <w:t>m</w:t>
      </w:r>
      <w:proofErr w:type="gramStart"/>
      <w:r w:rsidRPr="00CC46F5">
        <w:rPr>
          <w:rFonts w:asciiTheme="minorEastAsia" w:hAnsiTheme="minorEastAsia"/>
          <w:position w:val="-2"/>
        </w:rPr>
        <w:t>1</w:t>
      </w:r>
      <w:r w:rsidRPr="00CC46F5">
        <w:rPr>
          <w:rFonts w:asciiTheme="minorEastAsia" w:hAnsiTheme="minorEastAsia"/>
        </w:rPr>
        <w:t>,</w:t>
      </w:r>
      <w:r w:rsidRPr="00CC46F5">
        <w:rPr>
          <w:rFonts w:asciiTheme="minorEastAsia" w:hAnsiTheme="minorEastAsia"/>
          <w:i/>
          <w:iCs/>
        </w:rPr>
        <w:t>m</w:t>
      </w:r>
      <w:proofErr w:type="gramEnd"/>
      <w:r w:rsidRPr="00CC46F5">
        <w:rPr>
          <w:rFonts w:asciiTheme="minorEastAsia" w:hAnsiTheme="minorEastAsia"/>
          <w:position w:val="-2"/>
        </w:rPr>
        <w:t>2</w:t>
      </w:r>
      <w:r w:rsidRPr="00CC46F5">
        <w:rPr>
          <w:rFonts w:asciiTheme="minorEastAsia" w:hAnsiTheme="minorEastAsia"/>
        </w:rPr>
        <w:t>,</w:t>
      </w:r>
      <w:r w:rsidRPr="00CC46F5">
        <w:rPr>
          <w:rFonts w:asciiTheme="minorEastAsia" w:hAnsiTheme="minorEastAsia"/>
          <w:i/>
          <w:iCs/>
        </w:rPr>
        <w:t>m</w:t>
      </w:r>
      <w:r w:rsidRPr="00CC46F5">
        <w:rPr>
          <w:rFonts w:asciiTheme="minorEastAsia" w:hAnsiTheme="minorEastAsia"/>
          <w:position w:val="-2"/>
        </w:rPr>
        <w:t>3</w:t>
      </w:r>
      <w:r w:rsidRPr="00CC46F5">
        <w:rPr>
          <w:rFonts w:asciiTheme="minorEastAsia" w:hAnsiTheme="minorEastAsia"/>
        </w:rPr>
        <w:t>,...,</w:t>
      </w:r>
      <w:r w:rsidRPr="00CC46F5">
        <w:rPr>
          <w:rFonts w:asciiTheme="minorEastAsia" w:hAnsiTheme="minorEastAsia"/>
          <w:i/>
          <w:iCs/>
        </w:rPr>
        <w:t>m</w:t>
      </w:r>
      <w:r w:rsidRPr="00CC46F5">
        <w:rPr>
          <w:rFonts w:asciiTheme="minorEastAsia" w:hAnsiTheme="minorEastAsia"/>
          <w:i/>
          <w:iCs/>
          <w:position w:val="-2"/>
        </w:rPr>
        <w:t>l</w:t>
      </w:r>
      <w:r w:rsidRPr="00CC46F5">
        <w:rPr>
          <w:rFonts w:ascii="微软雅黑" w:eastAsia="微软雅黑" w:hAnsi="微软雅黑" w:cs="微软雅黑" w:hint="eastAsia"/>
          <w:position w:val="-2"/>
        </w:rPr>
        <w:t>−</w:t>
      </w:r>
      <w:r w:rsidRPr="00CC46F5">
        <w:rPr>
          <w:rFonts w:asciiTheme="minorEastAsia" w:hAnsiTheme="minorEastAsia"/>
          <w:i/>
          <w:iCs/>
          <w:position w:val="-2"/>
        </w:rPr>
        <w:t>h</w:t>
      </w:r>
      <w:r w:rsidRPr="00CC46F5">
        <w:rPr>
          <w:rFonts w:asciiTheme="minorEastAsia" w:hAnsiTheme="minorEastAsia"/>
          <w:position w:val="-2"/>
        </w:rPr>
        <w:t>+1</w:t>
      </w:r>
      <w:r w:rsidRPr="00CC46F5">
        <w:rPr>
          <w:rFonts w:asciiTheme="minorEastAsia" w:hAnsiTheme="minorEastAsia"/>
        </w:rPr>
        <w:t>]                     (2)</w:t>
      </w:r>
    </w:p>
    <w:p w14:paraId="09E2E417"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在公式1中，mi是通过卷积运算提取的第i</w:t>
      </w:r>
      <w:proofErr w:type="gramStart"/>
      <w:r w:rsidRPr="00CC46F5">
        <w:rPr>
          <w:rFonts w:asciiTheme="minorEastAsia" w:hAnsiTheme="minorEastAsia"/>
          <w:sz w:val="24"/>
          <w:szCs w:val="24"/>
        </w:rPr>
        <w:t>个</w:t>
      </w:r>
      <w:proofErr w:type="gramEnd"/>
      <w:r w:rsidRPr="00CC46F5">
        <w:rPr>
          <w:rFonts w:asciiTheme="minorEastAsia" w:hAnsiTheme="minorEastAsia"/>
          <w:sz w:val="24"/>
          <w:szCs w:val="24"/>
        </w:rPr>
        <w:t>特征，f是非线性函数，w是滤波器的权重，h是滤波器窗口大小，b是偏差。</w:t>
      </w:r>
    </w:p>
    <w:p w14:paraId="6054F688"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每个卷积操作的结果如公式2所</w:t>
      </w:r>
      <w:proofErr w:type="gramStart"/>
      <w:r w:rsidRPr="00CC46F5">
        <w:rPr>
          <w:rFonts w:asciiTheme="minorEastAsia" w:hAnsiTheme="minorEastAsia"/>
          <w:sz w:val="24"/>
          <w:szCs w:val="24"/>
        </w:rPr>
        <w:t>示进行</w:t>
      </w:r>
      <w:proofErr w:type="gramEnd"/>
      <w:r w:rsidRPr="00CC46F5">
        <w:rPr>
          <w:rFonts w:asciiTheme="minorEastAsia" w:hAnsiTheme="minorEastAsia"/>
          <w:sz w:val="24"/>
          <w:szCs w:val="24"/>
        </w:rPr>
        <w:t>组合，其中M是卷积层的输出，l是文本中分段单词的数目。</w:t>
      </w:r>
    </w:p>
    <w:p w14:paraId="3682B7BE"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r w:rsidRPr="00CC46F5">
        <w:rPr>
          <w:rFonts w:asciiTheme="minorEastAsia" w:hAnsiTheme="minorEastAsia"/>
          <w:sz w:val="24"/>
          <w:szCs w:val="24"/>
        </w:rPr>
        <w:t>GRU</w:t>
      </w:r>
      <w:r w:rsidRPr="00CC46F5">
        <w:rPr>
          <w:rFonts w:asciiTheme="minorEastAsia" w:hAnsiTheme="minorEastAsia" w:hint="eastAsia"/>
          <w:sz w:val="24"/>
          <w:szCs w:val="24"/>
        </w:rPr>
        <w:t>层</w:t>
      </w:r>
    </w:p>
    <w:p w14:paraId="4FCFC2EC"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GRU[28]和LSTM[29]都是门控递归神经网络（RNN），它们能够记住长序列的信息，从而减少信息丢失。与LSTM相比，GRU减少了选通单元的数目，在保证精度的同时减少了处理时间。</w:t>
      </w:r>
    </w:p>
    <w:p w14:paraId="7075BBD6"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GRU包含两个门控子单元：</w:t>
      </w:r>
      <w:proofErr w:type="gramStart"/>
      <w:r w:rsidRPr="00CC46F5">
        <w:rPr>
          <w:rFonts w:asciiTheme="minorEastAsia" w:hAnsiTheme="minorEastAsia"/>
          <w:sz w:val="24"/>
          <w:szCs w:val="24"/>
        </w:rPr>
        <w:t>重置门</w:t>
      </w:r>
      <w:proofErr w:type="gramEnd"/>
      <w:r w:rsidRPr="00CC46F5">
        <w:rPr>
          <w:rFonts w:asciiTheme="minorEastAsia" w:hAnsiTheme="minorEastAsia"/>
          <w:sz w:val="24"/>
          <w:szCs w:val="24"/>
        </w:rPr>
        <w:t>和更新门。在每一时刻，GRU通过其更新门接</w:t>
      </w:r>
      <w:r w:rsidRPr="00CC46F5">
        <w:rPr>
          <w:rFonts w:asciiTheme="minorEastAsia" w:hAnsiTheme="minorEastAsia"/>
          <w:sz w:val="24"/>
          <w:szCs w:val="24"/>
        </w:rPr>
        <w:lastRenderedPageBreak/>
        <w:t>收前一时刻的当前状态和隐式状态，这决定了其自身神经元的激活状态。同时，复位门接收上述两种状态，并确定要忘记多少输入信息。然后将当前时刻的输入与重设门的重量和输出相结合，通过激活功能获得当前时刻的存储器内容。然后，更新门接收当前时刻的存储器内容和前一时刻的隐式状态，以确定当前时刻的输出和隐式状态。GRU的操作可归纳为以下方程式。</w:t>
      </w:r>
    </w:p>
    <w:p w14:paraId="6FB3F45B"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rPr>
        <w:t>z</w:t>
      </w:r>
      <w:r w:rsidRPr="00CC46F5">
        <w:rPr>
          <w:rFonts w:asciiTheme="minorEastAsia" w:hAnsiTheme="minorEastAsia"/>
          <w:i/>
          <w:iCs/>
          <w:position w:val="-2"/>
        </w:rPr>
        <w:t xml:space="preserve">t </w:t>
      </w:r>
      <w:r w:rsidRPr="00CC46F5">
        <w:rPr>
          <w:rFonts w:asciiTheme="minorEastAsia" w:hAnsiTheme="minorEastAsia"/>
        </w:rPr>
        <w:t>= σ(</w:t>
      </w:r>
      <w:r w:rsidRPr="00CC46F5">
        <w:rPr>
          <w:rFonts w:asciiTheme="minorEastAsia" w:hAnsiTheme="minorEastAsia"/>
          <w:i/>
          <w:iCs/>
        </w:rPr>
        <w:t>W</w:t>
      </w:r>
      <w:r w:rsidRPr="00CC46F5">
        <w:rPr>
          <w:rFonts w:asciiTheme="minorEastAsia" w:hAnsiTheme="minorEastAsia"/>
          <w:position w:val="8"/>
        </w:rPr>
        <w:t>(z)</w:t>
      </w:r>
      <w:r w:rsidRPr="00CC46F5">
        <w:rPr>
          <w:rFonts w:asciiTheme="minorEastAsia" w:hAnsiTheme="minorEastAsia"/>
        </w:rPr>
        <w:t>·</w:t>
      </w:r>
      <w:r w:rsidRPr="00CC46F5">
        <w:rPr>
          <w:rFonts w:asciiTheme="minorEastAsia" w:hAnsiTheme="minorEastAsia"/>
          <w:i/>
          <w:iCs/>
        </w:rPr>
        <w:t>x</w:t>
      </w:r>
      <w:r w:rsidRPr="00CC46F5">
        <w:rPr>
          <w:rFonts w:asciiTheme="minorEastAsia" w:hAnsiTheme="minorEastAsia"/>
          <w:i/>
          <w:iCs/>
          <w:position w:val="-2"/>
        </w:rPr>
        <w:t xml:space="preserve">t </w:t>
      </w:r>
      <w:r w:rsidRPr="00CC46F5">
        <w:rPr>
          <w:rFonts w:asciiTheme="minorEastAsia" w:hAnsiTheme="minorEastAsia"/>
        </w:rPr>
        <w:t xml:space="preserve">+ </w:t>
      </w:r>
      <w:r w:rsidRPr="00CC46F5">
        <w:rPr>
          <w:rFonts w:asciiTheme="minorEastAsia" w:hAnsiTheme="minorEastAsia"/>
          <w:i/>
          <w:iCs/>
        </w:rPr>
        <w:t>U</w:t>
      </w:r>
      <w:r w:rsidRPr="00CC46F5">
        <w:rPr>
          <w:rFonts w:asciiTheme="minorEastAsia" w:hAnsiTheme="minorEastAsia"/>
          <w:position w:val="8"/>
        </w:rPr>
        <w:t xml:space="preserve">(z) </w:t>
      </w:r>
      <w:r w:rsidRPr="00CC46F5">
        <w:rPr>
          <w:rFonts w:asciiTheme="minorEastAsia" w:hAnsiTheme="minorEastAsia"/>
        </w:rPr>
        <w:t xml:space="preserve">· </w:t>
      </w:r>
      <w:r w:rsidRPr="00CC46F5">
        <w:rPr>
          <w:rFonts w:asciiTheme="minorEastAsia" w:hAnsiTheme="minorEastAsia"/>
          <w:i/>
          <w:iCs/>
        </w:rPr>
        <w:t>h</w:t>
      </w:r>
      <w:r w:rsidRPr="00CC46F5">
        <w:rPr>
          <w:rFonts w:asciiTheme="minorEastAsia" w:hAnsiTheme="minorEastAsia"/>
          <w:i/>
          <w:iCs/>
          <w:position w:val="-2"/>
        </w:rPr>
        <w:t>t</w:t>
      </w:r>
      <w:r w:rsidRPr="00CC46F5">
        <w:rPr>
          <w:rFonts w:ascii="微软雅黑" w:eastAsia="微软雅黑" w:hAnsi="微软雅黑" w:cs="微软雅黑" w:hint="eastAsia"/>
          <w:position w:val="-2"/>
        </w:rPr>
        <w:t>−</w:t>
      </w:r>
      <w:r w:rsidRPr="00CC46F5">
        <w:rPr>
          <w:rFonts w:asciiTheme="minorEastAsia" w:hAnsiTheme="minorEastAsia"/>
          <w:position w:val="-2"/>
        </w:rPr>
        <w:t>1</w:t>
      </w:r>
      <w:r w:rsidRPr="00CC46F5">
        <w:rPr>
          <w:rFonts w:asciiTheme="minorEastAsia" w:hAnsiTheme="minorEastAsia"/>
        </w:rPr>
        <w:t xml:space="preserve">)                           (3) </w:t>
      </w:r>
    </w:p>
    <w:p w14:paraId="65B22B63"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i/>
          <w:iCs/>
        </w:rPr>
        <w:t>r</w:t>
      </w:r>
      <w:r w:rsidRPr="00CC46F5">
        <w:rPr>
          <w:rFonts w:asciiTheme="minorEastAsia" w:hAnsiTheme="minorEastAsia"/>
          <w:i/>
          <w:iCs/>
          <w:position w:val="-2"/>
        </w:rPr>
        <w:t xml:space="preserve">t </w:t>
      </w:r>
      <w:r w:rsidRPr="00CC46F5">
        <w:rPr>
          <w:rFonts w:asciiTheme="minorEastAsia" w:hAnsiTheme="minorEastAsia"/>
        </w:rPr>
        <w:t>= σ(</w:t>
      </w:r>
      <w:r w:rsidRPr="00CC46F5">
        <w:rPr>
          <w:rFonts w:asciiTheme="minorEastAsia" w:hAnsiTheme="minorEastAsia"/>
          <w:i/>
          <w:iCs/>
        </w:rPr>
        <w:t>W</w:t>
      </w:r>
      <w:r w:rsidRPr="00CC46F5">
        <w:rPr>
          <w:rFonts w:asciiTheme="minorEastAsia" w:hAnsiTheme="minorEastAsia"/>
          <w:position w:val="8"/>
        </w:rPr>
        <w:t xml:space="preserve">(z) </w:t>
      </w:r>
      <w:r w:rsidRPr="00CC46F5">
        <w:rPr>
          <w:rFonts w:asciiTheme="minorEastAsia" w:hAnsiTheme="minorEastAsia"/>
        </w:rPr>
        <w:t>·</w:t>
      </w:r>
      <w:r w:rsidRPr="00CC46F5">
        <w:rPr>
          <w:rFonts w:asciiTheme="minorEastAsia" w:hAnsiTheme="minorEastAsia"/>
          <w:i/>
          <w:iCs/>
        </w:rPr>
        <w:t>x</w:t>
      </w:r>
      <w:r w:rsidRPr="00CC46F5">
        <w:rPr>
          <w:rFonts w:asciiTheme="minorEastAsia" w:hAnsiTheme="minorEastAsia"/>
          <w:i/>
          <w:iCs/>
          <w:position w:val="-2"/>
        </w:rPr>
        <w:t xml:space="preserve">t </w:t>
      </w:r>
      <w:r w:rsidRPr="00CC46F5">
        <w:rPr>
          <w:rFonts w:asciiTheme="minorEastAsia" w:hAnsiTheme="minorEastAsia"/>
        </w:rPr>
        <w:t>+</w:t>
      </w:r>
      <w:r w:rsidRPr="00CC46F5">
        <w:rPr>
          <w:rFonts w:asciiTheme="minorEastAsia" w:hAnsiTheme="minorEastAsia"/>
          <w:i/>
          <w:iCs/>
        </w:rPr>
        <w:t>U</w:t>
      </w:r>
      <w:r w:rsidRPr="00CC46F5">
        <w:rPr>
          <w:rFonts w:asciiTheme="minorEastAsia" w:hAnsiTheme="minorEastAsia"/>
          <w:position w:val="8"/>
        </w:rPr>
        <w:t xml:space="preserve">(r) </w:t>
      </w:r>
      <w:r w:rsidRPr="00CC46F5">
        <w:rPr>
          <w:rFonts w:asciiTheme="minorEastAsia" w:hAnsiTheme="minorEastAsia"/>
        </w:rPr>
        <w:t>·</w:t>
      </w:r>
      <w:r w:rsidRPr="00CC46F5">
        <w:rPr>
          <w:rFonts w:asciiTheme="minorEastAsia" w:hAnsiTheme="minorEastAsia"/>
          <w:i/>
          <w:iCs/>
        </w:rPr>
        <w:t>h</w:t>
      </w:r>
      <w:r w:rsidRPr="00CC46F5">
        <w:rPr>
          <w:rFonts w:asciiTheme="minorEastAsia" w:hAnsiTheme="minorEastAsia"/>
          <w:i/>
          <w:iCs/>
          <w:position w:val="-2"/>
        </w:rPr>
        <w:t>t</w:t>
      </w:r>
      <w:r w:rsidRPr="00CC46F5">
        <w:rPr>
          <w:rFonts w:ascii="微软雅黑" w:eastAsia="微软雅黑" w:hAnsi="微软雅黑" w:cs="微软雅黑" w:hint="eastAsia"/>
          <w:position w:val="-2"/>
        </w:rPr>
        <w:t>−</w:t>
      </w:r>
      <w:r w:rsidRPr="00CC46F5">
        <w:rPr>
          <w:rFonts w:asciiTheme="minorEastAsia" w:hAnsiTheme="minorEastAsia"/>
          <w:position w:val="-2"/>
        </w:rPr>
        <w:t>1</w:t>
      </w:r>
      <w:r w:rsidRPr="00CC46F5">
        <w:rPr>
          <w:rFonts w:asciiTheme="minorEastAsia" w:hAnsiTheme="minorEastAsia"/>
        </w:rPr>
        <w:t xml:space="preserve">)                            (4) </w:t>
      </w:r>
    </w:p>
    <w:p w14:paraId="7F375731"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i/>
          <w:iCs/>
        </w:rPr>
        <w:t xml:space="preserve">    h t</w:t>
      </w:r>
      <w:r w:rsidRPr="00CC46F5">
        <w:rPr>
          <w:rFonts w:asciiTheme="minorEastAsia" w:hAnsiTheme="minorEastAsia"/>
        </w:rPr>
        <w:t xml:space="preserve"> ́= tanh(W·</w:t>
      </w:r>
      <w:r w:rsidRPr="00CC46F5">
        <w:rPr>
          <w:rFonts w:asciiTheme="minorEastAsia" w:hAnsiTheme="minorEastAsia"/>
          <w:i/>
          <w:iCs/>
        </w:rPr>
        <w:t xml:space="preserve">x t </w:t>
      </w:r>
      <w:r w:rsidRPr="00CC46F5">
        <w:rPr>
          <w:rFonts w:asciiTheme="minorEastAsia" w:hAnsiTheme="minorEastAsia"/>
        </w:rPr>
        <w:t>+</w:t>
      </w:r>
      <w:r w:rsidRPr="00CC46F5">
        <w:rPr>
          <w:rFonts w:asciiTheme="minorEastAsia" w:hAnsiTheme="minorEastAsia"/>
          <w:i/>
          <w:iCs/>
        </w:rPr>
        <w:t xml:space="preserve">rt </w:t>
      </w:r>
      <w:r w:rsidRPr="00CC46F5">
        <w:rPr>
          <w:rFonts w:asciiTheme="minorEastAsia" w:hAnsiTheme="minorEastAsia"/>
        </w:rPr>
        <w:t>·U·</w:t>
      </w:r>
      <w:r w:rsidRPr="00CC46F5">
        <w:rPr>
          <w:rFonts w:asciiTheme="minorEastAsia" w:hAnsiTheme="minorEastAsia"/>
          <w:i/>
          <w:iCs/>
        </w:rPr>
        <w:t>h t</w:t>
      </w:r>
      <w:r w:rsidRPr="00CC46F5">
        <w:rPr>
          <w:rFonts w:ascii="微软雅黑" w:eastAsia="微软雅黑" w:hAnsi="微软雅黑" w:cs="微软雅黑" w:hint="eastAsia"/>
        </w:rPr>
        <w:t>−</w:t>
      </w:r>
      <w:r w:rsidRPr="00CC46F5">
        <w:rPr>
          <w:rFonts w:asciiTheme="minorEastAsia" w:hAnsiTheme="minorEastAsia"/>
        </w:rPr>
        <w:t>1</w:t>
      </w:r>
      <w:r w:rsidRPr="00CC46F5">
        <w:rPr>
          <w:rFonts w:asciiTheme="minorEastAsia" w:hAnsiTheme="minorEastAsia"/>
          <w:i/>
          <w:iCs/>
        </w:rPr>
        <w:t xml:space="preserve"> </w:t>
      </w:r>
      <w:r w:rsidRPr="00CC46F5">
        <w:rPr>
          <w:rFonts w:asciiTheme="minorEastAsia" w:hAnsiTheme="minorEastAsia"/>
        </w:rPr>
        <w:t xml:space="preserve">)                         (5) </w:t>
      </w:r>
    </w:p>
    <w:p w14:paraId="0918F807"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rPr>
        <w:t>h =z ·</w:t>
      </w:r>
      <w:r w:rsidRPr="00CC46F5">
        <w:rPr>
          <w:rFonts w:asciiTheme="minorEastAsia" w:hAnsiTheme="minorEastAsia"/>
          <w:i/>
          <w:iCs/>
        </w:rPr>
        <w:t xml:space="preserve">h </w:t>
      </w:r>
      <w:r w:rsidRPr="00CC46F5">
        <w:rPr>
          <w:rFonts w:asciiTheme="minorEastAsia" w:hAnsiTheme="minorEastAsia"/>
        </w:rPr>
        <w:t>+(1</w:t>
      </w:r>
      <w:r w:rsidRPr="00CC46F5">
        <w:rPr>
          <w:rFonts w:ascii="微软雅黑" w:eastAsia="微软雅黑" w:hAnsi="微软雅黑" w:cs="微软雅黑" w:hint="eastAsia"/>
        </w:rPr>
        <w:t>−</w:t>
      </w:r>
      <w:r w:rsidRPr="00CC46F5">
        <w:rPr>
          <w:rFonts w:asciiTheme="minorEastAsia" w:hAnsiTheme="minorEastAsia"/>
        </w:rPr>
        <w:t>z)·</w:t>
      </w:r>
      <w:r w:rsidRPr="00CC46F5">
        <w:rPr>
          <w:rFonts w:asciiTheme="minorEastAsia" w:hAnsiTheme="minorEastAsia"/>
          <w:i/>
          <w:iCs/>
        </w:rPr>
        <w:t>h</w:t>
      </w:r>
      <w:r w:rsidRPr="00CC46F5">
        <w:rPr>
          <w:rFonts w:asciiTheme="minorEastAsia" w:hAnsiTheme="minorEastAsia"/>
        </w:rPr>
        <w:t xml:space="preserve"> ́                                  (6) </w:t>
      </w:r>
    </w:p>
    <w:p w14:paraId="1DEFD686"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在公式3中，zt是更新门，W（z）和U（z）是zt的权重，σ是激活函数，xt是当前时刻的输入，ht-1是前一时刻的隐式输出。</w:t>
      </w:r>
    </w:p>
    <w:p w14:paraId="15058C14"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在公式4中，rt是复位门，W（r）和U（r）是rt的权重。</w:t>
      </w:r>
    </w:p>
    <w:p w14:paraId="10DB93FD"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式5中，ht́为当前时刻的记忆内容，tanh为激活函数，W和U为当前时刻的权重。</w:t>
      </w:r>
    </w:p>
    <w:p w14:paraId="52C917A4"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在公式6中，ht是当前时刻的输出。</w:t>
      </w:r>
    </w:p>
    <w:p w14:paraId="079CDA67"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proofErr w:type="gramStart"/>
      <w:r w:rsidRPr="00CC46F5">
        <w:rPr>
          <w:rFonts w:asciiTheme="minorEastAsia" w:hAnsiTheme="minorEastAsia" w:hint="eastAsia"/>
          <w:sz w:val="24"/>
          <w:szCs w:val="24"/>
        </w:rPr>
        <w:t>池化层</w:t>
      </w:r>
      <w:proofErr w:type="gramEnd"/>
    </w:p>
    <w:p w14:paraId="27736382"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池是一个提取信息的过程，其目的是减少GRU层输出的大小。最大</w:t>
      </w:r>
      <w:proofErr w:type="gramStart"/>
      <w:r w:rsidRPr="00CC46F5">
        <w:rPr>
          <w:rFonts w:asciiTheme="minorEastAsia" w:hAnsiTheme="minorEastAsia"/>
          <w:sz w:val="24"/>
          <w:szCs w:val="24"/>
        </w:rPr>
        <w:t>池方法</w:t>
      </w:r>
      <w:proofErr w:type="gramEnd"/>
      <w:r w:rsidRPr="00CC46F5">
        <w:rPr>
          <w:rFonts w:asciiTheme="minorEastAsia" w:hAnsiTheme="minorEastAsia"/>
          <w:sz w:val="24"/>
          <w:szCs w:val="24"/>
        </w:rPr>
        <w:t>[30]用于提取每个输入的最大向量值</w:t>
      </w:r>
      <w:proofErr w:type="gramStart"/>
      <w:r w:rsidRPr="00CC46F5">
        <w:rPr>
          <w:rFonts w:asciiTheme="minorEastAsia" w:hAnsiTheme="minorEastAsia"/>
          <w:sz w:val="24"/>
          <w:szCs w:val="24"/>
        </w:rPr>
        <w:t>作为池层的</w:t>
      </w:r>
      <w:proofErr w:type="gramEnd"/>
      <w:r w:rsidRPr="00CC46F5">
        <w:rPr>
          <w:rFonts w:asciiTheme="minorEastAsia" w:hAnsiTheme="minorEastAsia"/>
          <w:sz w:val="24"/>
          <w:szCs w:val="24"/>
        </w:rPr>
        <w:t>输出。</w:t>
      </w:r>
    </w:p>
    <w:p w14:paraId="10BD2DA6" w14:textId="77777777" w:rsidR="00CC46F5" w:rsidRPr="00CC46F5" w:rsidRDefault="00CC46F5" w:rsidP="00CC46F5">
      <w:pPr>
        <w:pStyle w:val="af2"/>
        <w:spacing w:line="288" w:lineRule="auto"/>
        <w:ind w:firstLineChars="200" w:firstLine="480"/>
        <w:jc w:val="right"/>
        <w:rPr>
          <w:rFonts w:asciiTheme="minorEastAsia" w:hAnsiTheme="minorEastAsia" w:hint="eastAsia"/>
        </w:rPr>
      </w:pPr>
      <w:r w:rsidRPr="00CC46F5">
        <w:rPr>
          <w:rFonts w:asciiTheme="minorEastAsia" w:hAnsiTheme="minorEastAsia"/>
          <w:i/>
          <w:iCs/>
        </w:rPr>
        <w:t>m</w:t>
      </w:r>
      <w:r w:rsidRPr="00CC46F5">
        <w:rPr>
          <w:rFonts w:asciiTheme="minorEastAsia" w:hAnsiTheme="minorEastAsia"/>
        </w:rPr>
        <w:t xml:space="preserve">ˆ = max{M}                         </w:t>
      </w:r>
      <w:proofErr w:type="gramStart"/>
      <w:r w:rsidRPr="00CC46F5">
        <w:rPr>
          <w:rFonts w:asciiTheme="minorEastAsia" w:hAnsiTheme="minorEastAsia"/>
        </w:rPr>
        <w:t xml:space="preserve">   (</w:t>
      </w:r>
      <w:proofErr w:type="gramEnd"/>
      <w:r w:rsidRPr="00CC46F5">
        <w:rPr>
          <w:rFonts w:asciiTheme="minorEastAsia" w:hAnsiTheme="minorEastAsia"/>
        </w:rPr>
        <w:t>7)</w:t>
      </w:r>
    </w:p>
    <w:p w14:paraId="448CEE5B"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rPr>
        <w:t>z = [</w:t>
      </w:r>
      <w:proofErr w:type="gramStart"/>
      <w:r w:rsidRPr="00CC46F5">
        <w:rPr>
          <w:rFonts w:asciiTheme="minorEastAsia" w:hAnsiTheme="minorEastAsia"/>
          <w:i/>
          <w:iCs/>
        </w:rPr>
        <w:t>m</w:t>
      </w:r>
      <w:r w:rsidRPr="00CC46F5">
        <w:rPr>
          <w:rFonts w:asciiTheme="minorEastAsia" w:hAnsiTheme="minorEastAsia"/>
        </w:rPr>
        <w:t>ˆ ,</w:t>
      </w:r>
      <w:r w:rsidRPr="00CC46F5">
        <w:rPr>
          <w:rFonts w:asciiTheme="minorEastAsia" w:hAnsiTheme="minorEastAsia"/>
          <w:i/>
          <w:iCs/>
        </w:rPr>
        <w:t>m</w:t>
      </w:r>
      <w:r w:rsidRPr="00CC46F5">
        <w:rPr>
          <w:rFonts w:asciiTheme="minorEastAsia" w:hAnsiTheme="minorEastAsia"/>
        </w:rPr>
        <w:t>ˆ</w:t>
      </w:r>
      <w:proofErr w:type="gramEnd"/>
      <w:r w:rsidRPr="00CC46F5">
        <w:rPr>
          <w:rFonts w:asciiTheme="minorEastAsia" w:hAnsiTheme="minorEastAsia"/>
        </w:rPr>
        <w:t xml:space="preserve"> ,</w:t>
      </w:r>
      <w:r w:rsidRPr="00CC46F5">
        <w:rPr>
          <w:rFonts w:asciiTheme="minorEastAsia" w:hAnsiTheme="minorEastAsia"/>
          <w:i/>
          <w:iCs/>
        </w:rPr>
        <w:t>m</w:t>
      </w:r>
      <w:r w:rsidRPr="00CC46F5">
        <w:rPr>
          <w:rFonts w:asciiTheme="minorEastAsia" w:hAnsiTheme="minorEastAsia"/>
        </w:rPr>
        <w:t>ˆ ,... ...,ˆ</w:t>
      </w:r>
      <w:r w:rsidRPr="00CC46F5">
        <w:rPr>
          <w:rFonts w:asciiTheme="minorEastAsia" w:hAnsiTheme="minorEastAsia"/>
          <w:i/>
          <w:iCs/>
        </w:rPr>
        <w:t xml:space="preserve">m </w:t>
      </w:r>
      <w:r w:rsidRPr="00CC46F5">
        <w:rPr>
          <w:rFonts w:asciiTheme="minorEastAsia" w:hAnsiTheme="minorEastAsia"/>
        </w:rPr>
        <w:t xml:space="preserve">]                    (8) </w:t>
      </w:r>
    </w:p>
    <w:p w14:paraId="6DA0E39C"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在公式7和公式8中，M是从GRU层</w:t>
      </w:r>
      <w:proofErr w:type="gramStart"/>
      <w:r w:rsidRPr="00CC46F5">
        <w:rPr>
          <w:rFonts w:asciiTheme="minorEastAsia" w:hAnsiTheme="minorEastAsia"/>
          <w:sz w:val="24"/>
          <w:szCs w:val="24"/>
        </w:rPr>
        <w:t>到池层的</w:t>
      </w:r>
      <w:proofErr w:type="gramEnd"/>
      <w:r w:rsidRPr="00CC46F5">
        <w:rPr>
          <w:rFonts w:asciiTheme="minorEastAsia" w:hAnsiTheme="minorEastAsia"/>
          <w:sz w:val="24"/>
          <w:szCs w:val="24"/>
        </w:rPr>
        <w:t>特征向量，Mˆ是M的最大值，z</w:t>
      </w:r>
      <w:proofErr w:type="gramStart"/>
      <w:r w:rsidRPr="00CC46F5">
        <w:rPr>
          <w:rFonts w:asciiTheme="minorEastAsia" w:hAnsiTheme="minorEastAsia"/>
          <w:sz w:val="24"/>
          <w:szCs w:val="24"/>
        </w:rPr>
        <w:t>是池层的</w:t>
      </w:r>
      <w:proofErr w:type="gramEnd"/>
      <w:r w:rsidRPr="00CC46F5">
        <w:rPr>
          <w:rFonts w:asciiTheme="minorEastAsia" w:hAnsiTheme="minorEastAsia"/>
          <w:sz w:val="24"/>
          <w:szCs w:val="24"/>
        </w:rPr>
        <w:t>输出结果，k</w:t>
      </w:r>
      <w:proofErr w:type="gramStart"/>
      <w:r w:rsidRPr="00CC46F5">
        <w:rPr>
          <w:rFonts w:asciiTheme="minorEastAsia" w:hAnsiTheme="minorEastAsia"/>
          <w:sz w:val="24"/>
          <w:szCs w:val="24"/>
        </w:rPr>
        <w:t>是池层输入</w:t>
      </w:r>
      <w:proofErr w:type="gramEnd"/>
      <w:r w:rsidRPr="00CC46F5">
        <w:rPr>
          <w:rFonts w:asciiTheme="minorEastAsia" w:hAnsiTheme="minorEastAsia"/>
          <w:sz w:val="24"/>
          <w:szCs w:val="24"/>
        </w:rPr>
        <w:t>的特征数。</w:t>
      </w:r>
    </w:p>
    <w:p w14:paraId="5048CD9C"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r w:rsidRPr="00CC46F5">
        <w:rPr>
          <w:rFonts w:asciiTheme="minorEastAsia" w:hAnsiTheme="minorEastAsia"/>
          <w:sz w:val="24"/>
          <w:szCs w:val="24"/>
        </w:rPr>
        <w:t>熔合层</w:t>
      </w:r>
    </w:p>
    <w:p w14:paraId="1404AFEB"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融合层设计用于合并两个或多个层或张量；在这种情况下，它将来自轮询层的多个张量合并为一个张量。这是通过“Concatenate”方法实现的，该方法以最后一位为轴，并拼接轮询层的每个输出以创建该层的输出[31]。</w:t>
      </w:r>
    </w:p>
    <w:p w14:paraId="12DD8079"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i/>
          <w:iCs/>
        </w:rPr>
        <w:t xml:space="preserve">b </w:t>
      </w:r>
      <w:r w:rsidRPr="00CC46F5">
        <w:rPr>
          <w:rFonts w:asciiTheme="minorEastAsia" w:hAnsiTheme="minorEastAsia"/>
        </w:rPr>
        <w:t>= [</w:t>
      </w:r>
      <w:r w:rsidRPr="00CC46F5">
        <w:rPr>
          <w:rFonts w:asciiTheme="minorEastAsia" w:hAnsiTheme="minorEastAsia"/>
          <w:i/>
          <w:iCs/>
        </w:rPr>
        <w:t>a</w:t>
      </w:r>
      <w:r w:rsidRPr="00CC46F5">
        <w:rPr>
          <w:rFonts w:asciiTheme="minorEastAsia" w:hAnsiTheme="minorEastAsia"/>
          <w:position w:val="-2"/>
        </w:rPr>
        <w:t>1</w:t>
      </w:r>
      <w:r w:rsidRPr="00CC46F5">
        <w:rPr>
          <w:rFonts w:asciiTheme="minorEastAsia" w:hAnsiTheme="minorEastAsia"/>
        </w:rPr>
        <w:t xml:space="preserve">, </w:t>
      </w:r>
      <w:r w:rsidRPr="00CC46F5">
        <w:rPr>
          <w:rFonts w:asciiTheme="minorEastAsia" w:hAnsiTheme="minorEastAsia"/>
          <w:i/>
          <w:iCs/>
        </w:rPr>
        <w:t>a</w:t>
      </w:r>
      <w:r w:rsidRPr="00CC46F5">
        <w:rPr>
          <w:rFonts w:asciiTheme="minorEastAsia" w:hAnsiTheme="minorEastAsia"/>
          <w:position w:val="-2"/>
        </w:rPr>
        <w:t>2</w:t>
      </w:r>
      <w:r w:rsidRPr="00CC46F5">
        <w:rPr>
          <w:rFonts w:asciiTheme="minorEastAsia" w:hAnsiTheme="minorEastAsia"/>
        </w:rPr>
        <w:t>]</w:t>
      </w:r>
      <w:r w:rsidRPr="00CC46F5">
        <w:rPr>
          <w:rFonts w:asciiTheme="minorEastAsia" w:hAnsiTheme="minorEastAsia" w:hint="eastAsia"/>
        </w:rPr>
        <w:t xml:space="preserve"> </w:t>
      </w:r>
      <w:r w:rsidRPr="00CC46F5">
        <w:rPr>
          <w:rFonts w:asciiTheme="minorEastAsia" w:hAnsiTheme="minorEastAsia"/>
        </w:rPr>
        <w:t xml:space="preserve">                       </w:t>
      </w:r>
      <w:proofErr w:type="gramStart"/>
      <w:r w:rsidRPr="00CC46F5">
        <w:rPr>
          <w:rFonts w:asciiTheme="minorEastAsia" w:hAnsiTheme="minorEastAsia"/>
        </w:rPr>
        <w:t xml:space="preserve">   (</w:t>
      </w:r>
      <w:proofErr w:type="gramEnd"/>
      <w:r w:rsidRPr="00CC46F5">
        <w:rPr>
          <w:rFonts w:asciiTheme="minorEastAsia" w:hAnsiTheme="minorEastAsia"/>
        </w:rPr>
        <w:t xml:space="preserve">9) </w:t>
      </w:r>
    </w:p>
    <w:p w14:paraId="56965AFA"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在公式9中，b是该层的输出，a1，a2是</w:t>
      </w:r>
      <w:proofErr w:type="gramStart"/>
      <w:r w:rsidRPr="00CC46F5">
        <w:rPr>
          <w:rFonts w:asciiTheme="minorEastAsia" w:hAnsiTheme="minorEastAsia" w:hint="eastAsia"/>
          <w:sz w:val="24"/>
          <w:szCs w:val="24"/>
        </w:rPr>
        <w:t>池化层</w:t>
      </w:r>
      <w:proofErr w:type="gramEnd"/>
      <w:r w:rsidRPr="00CC46F5">
        <w:rPr>
          <w:rFonts w:asciiTheme="minorEastAsia" w:hAnsiTheme="minorEastAsia" w:hint="eastAsia"/>
          <w:sz w:val="24"/>
          <w:szCs w:val="24"/>
        </w:rPr>
        <w:t>的输出</w:t>
      </w:r>
      <w:r w:rsidRPr="00CC46F5">
        <w:rPr>
          <w:rFonts w:asciiTheme="minorEastAsia" w:hAnsiTheme="minorEastAsia"/>
          <w:sz w:val="24"/>
          <w:szCs w:val="24"/>
        </w:rPr>
        <w:t>。</w:t>
      </w:r>
    </w:p>
    <w:p w14:paraId="612D0B6D" w14:textId="77777777" w:rsidR="00CC46F5" w:rsidRPr="00CC46F5" w:rsidRDefault="00CC46F5" w:rsidP="00CC46F5">
      <w:pPr>
        <w:pStyle w:val="a9"/>
        <w:numPr>
          <w:ilvl w:val="0"/>
          <w:numId w:val="14"/>
        </w:numPr>
        <w:spacing w:line="288" w:lineRule="auto"/>
        <w:ind w:firstLine="480"/>
        <w:rPr>
          <w:rFonts w:asciiTheme="minorEastAsia" w:hAnsiTheme="minorEastAsia"/>
          <w:sz w:val="24"/>
          <w:szCs w:val="24"/>
        </w:rPr>
      </w:pPr>
      <w:r w:rsidRPr="00CC46F5">
        <w:rPr>
          <w:rFonts w:asciiTheme="minorEastAsia" w:hAnsiTheme="minorEastAsia"/>
          <w:sz w:val="24"/>
          <w:szCs w:val="24"/>
        </w:rPr>
        <w:t>SOFTMAX分类器</w:t>
      </w:r>
    </w:p>
    <w:p w14:paraId="181C2FF0"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softmax分类器[32]通常用于多个分类问题。全连接</w:t>
      </w:r>
      <w:proofErr w:type="gramStart"/>
      <w:r w:rsidRPr="00CC46F5">
        <w:rPr>
          <w:rFonts w:asciiTheme="minorEastAsia" w:hAnsiTheme="minorEastAsia"/>
          <w:sz w:val="24"/>
          <w:szCs w:val="24"/>
        </w:rPr>
        <w:t>层用于</w:t>
      </w:r>
      <w:proofErr w:type="gramEnd"/>
      <w:r w:rsidRPr="00CC46F5">
        <w:rPr>
          <w:rFonts w:asciiTheme="minorEastAsia" w:hAnsiTheme="minorEastAsia"/>
          <w:sz w:val="24"/>
          <w:szCs w:val="24"/>
        </w:rPr>
        <w:t>连接来自融合层的输入，并使用softmax函数计算每个神经元的值。在实际应用中，将所有神经元输出的最大值作为分类结果。</w:t>
      </w:r>
    </w:p>
    <w:p w14:paraId="0C67CDC7" w14:textId="77777777" w:rsidR="00CC46F5" w:rsidRPr="00CC46F5" w:rsidRDefault="00CC46F5" w:rsidP="00CC46F5">
      <w:pPr>
        <w:pStyle w:val="af2"/>
        <w:spacing w:line="288" w:lineRule="auto"/>
        <w:ind w:firstLineChars="200" w:firstLine="480"/>
        <w:jc w:val="right"/>
        <w:rPr>
          <w:rFonts w:asciiTheme="minorEastAsia" w:hAnsiTheme="minorEastAsia"/>
        </w:rPr>
      </w:pPr>
      <w:r w:rsidRPr="00CC46F5">
        <w:rPr>
          <w:rFonts w:asciiTheme="minorEastAsia" w:hAnsiTheme="minorEastAsia"/>
          <w:i/>
          <w:iCs/>
        </w:rPr>
        <w:t>p</w:t>
      </w:r>
      <w:r w:rsidRPr="00CC46F5">
        <w:rPr>
          <w:rFonts w:asciiTheme="minorEastAsia" w:hAnsiTheme="minorEastAsia"/>
        </w:rPr>
        <w:t xml:space="preserve">ˆy = </w:t>
      </w:r>
      <w:proofErr w:type="gramStart"/>
      <w:r w:rsidRPr="00CC46F5">
        <w:rPr>
          <w:rFonts w:asciiTheme="minorEastAsia" w:hAnsiTheme="minorEastAsia"/>
        </w:rPr>
        <w:t>softmax(</w:t>
      </w:r>
      <w:proofErr w:type="gramEnd"/>
      <w:r w:rsidRPr="00CC46F5">
        <w:rPr>
          <w:rFonts w:asciiTheme="minorEastAsia" w:hAnsiTheme="minorEastAsia"/>
        </w:rPr>
        <w:t>W</w:t>
      </w:r>
      <m:oMath>
        <m:r>
          <w:rPr>
            <w:rFonts w:ascii="Cambria Math" w:hAnsi="Cambria Math"/>
          </w:rPr>
          <m:t>∙x+b)</m:t>
        </m:r>
      </m:oMath>
      <w:r w:rsidRPr="00CC46F5">
        <w:rPr>
          <w:rFonts w:asciiTheme="minorEastAsia" w:hAnsiTheme="minorEastAsia"/>
        </w:rPr>
        <w:t xml:space="preserve">                     (10)</w:t>
      </w:r>
      <w:r w:rsidRPr="00CC46F5">
        <w:rPr>
          <w:rFonts w:asciiTheme="minorEastAsia" w:hAnsiTheme="minorEastAsia" w:hint="eastAsia"/>
        </w:rPr>
        <w:br/>
      </w:r>
      <w:r w:rsidRPr="00CC46F5">
        <w:rPr>
          <w:rFonts w:asciiTheme="minorEastAsia" w:hAnsiTheme="minorEastAsia"/>
          <w:i/>
          <w:iCs/>
        </w:rPr>
        <w:t>y</w:t>
      </w:r>
      <w:r w:rsidRPr="00CC46F5">
        <w:rPr>
          <w:rFonts w:asciiTheme="minorEastAsia" w:hAnsiTheme="minorEastAsia"/>
        </w:rPr>
        <w:t xml:space="preserve">ˆ = </w:t>
      </w:r>
      <w:r w:rsidRPr="00CC46F5">
        <w:rPr>
          <w:rFonts w:asciiTheme="minorEastAsia" w:hAnsiTheme="minorEastAsia"/>
          <w:i/>
          <w:iCs/>
        </w:rPr>
        <w:t>argmax</w:t>
      </w:r>
      <w:r w:rsidRPr="00CC46F5">
        <w:rPr>
          <w:rFonts w:asciiTheme="minorEastAsia" w:hAnsiTheme="minorEastAsia"/>
        </w:rPr>
        <w:t>(</w:t>
      </w:r>
      <w:r w:rsidRPr="00CC46F5">
        <w:rPr>
          <w:rFonts w:asciiTheme="minorEastAsia" w:hAnsiTheme="minorEastAsia"/>
          <w:i/>
          <w:iCs/>
        </w:rPr>
        <w:t>p</w:t>
      </w:r>
      <w:r w:rsidRPr="00CC46F5">
        <w:rPr>
          <w:rFonts w:asciiTheme="minorEastAsia" w:hAnsiTheme="minorEastAsia"/>
        </w:rPr>
        <w:t xml:space="preserve">ˆ y)                          (11) </w:t>
      </w:r>
    </w:p>
    <w:p w14:paraId="054DF8A1"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在公式10中，pˆy是y是预测标签的概率。W和b是权重和相应的偏差。在公式11中，yˆ是最终预测的标签。</w:t>
      </w:r>
    </w:p>
    <w:p w14:paraId="1B47E7D8" w14:textId="77777777" w:rsidR="00CC46F5" w:rsidRPr="00CC46F5" w:rsidRDefault="00CC46F5" w:rsidP="00CC46F5">
      <w:pPr>
        <w:spacing w:line="288" w:lineRule="auto"/>
        <w:ind w:firstLineChars="200" w:firstLine="480"/>
        <w:rPr>
          <w:rFonts w:asciiTheme="minorEastAsia" w:hAnsiTheme="minorEastAsia"/>
          <w:sz w:val="24"/>
          <w:szCs w:val="24"/>
        </w:rPr>
      </w:pPr>
    </w:p>
    <w:p w14:paraId="30961B84" w14:textId="77777777" w:rsidR="00CC46F5" w:rsidRPr="00CC46F5" w:rsidRDefault="00CC46F5" w:rsidP="00CC46F5">
      <w:pPr>
        <w:pStyle w:val="a9"/>
        <w:numPr>
          <w:ilvl w:val="0"/>
          <w:numId w:val="13"/>
        </w:numPr>
        <w:spacing w:line="288" w:lineRule="auto"/>
        <w:ind w:firstLine="482"/>
        <w:rPr>
          <w:rFonts w:asciiTheme="minorEastAsia" w:hAnsiTheme="minorEastAsia"/>
          <w:b/>
          <w:sz w:val="24"/>
          <w:szCs w:val="24"/>
        </w:rPr>
      </w:pPr>
      <w:r w:rsidRPr="00CC46F5">
        <w:rPr>
          <w:rFonts w:asciiTheme="minorEastAsia" w:hAnsiTheme="minorEastAsia" w:hint="eastAsia"/>
          <w:b/>
          <w:sz w:val="24"/>
          <w:szCs w:val="24"/>
        </w:rPr>
        <w:t>实验</w:t>
      </w:r>
    </w:p>
    <w:p w14:paraId="09AA6CD3" w14:textId="77777777" w:rsidR="00CC46F5" w:rsidRPr="00CC46F5" w:rsidRDefault="00CC46F5" w:rsidP="00CC46F5">
      <w:pPr>
        <w:pStyle w:val="a9"/>
        <w:numPr>
          <w:ilvl w:val="0"/>
          <w:numId w:val="15"/>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实验数据</w:t>
      </w:r>
    </w:p>
    <w:p w14:paraId="6A1D9445"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利用NLPCC 2016年</w:t>
      </w:r>
      <w:proofErr w:type="gramStart"/>
      <w:r w:rsidRPr="00CC46F5">
        <w:rPr>
          <w:rFonts w:asciiTheme="minorEastAsia" w:hAnsiTheme="minorEastAsia"/>
          <w:sz w:val="24"/>
          <w:szCs w:val="24"/>
        </w:rPr>
        <w:t>中国微博姿态</w:t>
      </w:r>
      <w:proofErr w:type="gramEnd"/>
      <w:r w:rsidRPr="00CC46F5">
        <w:rPr>
          <w:rFonts w:asciiTheme="minorEastAsia" w:hAnsiTheme="minorEastAsia"/>
          <w:sz w:val="24"/>
          <w:szCs w:val="24"/>
        </w:rPr>
        <w:t>检测任务的标记数据集对我们的方法进行了验证。这个数据集中有3250个标记数据（2600个来自训练集，650个来自测试集）。每个案例都包含主题、</w:t>
      </w:r>
      <w:proofErr w:type="gramStart"/>
      <w:r w:rsidRPr="00CC46F5">
        <w:rPr>
          <w:rFonts w:asciiTheme="minorEastAsia" w:hAnsiTheme="minorEastAsia"/>
          <w:sz w:val="24"/>
          <w:szCs w:val="24"/>
        </w:rPr>
        <w:t>微博文本</w:t>
      </w:r>
      <w:proofErr w:type="gramEnd"/>
      <w:r w:rsidRPr="00CC46F5">
        <w:rPr>
          <w:rFonts w:asciiTheme="minorEastAsia" w:hAnsiTheme="minorEastAsia"/>
          <w:sz w:val="24"/>
          <w:szCs w:val="24"/>
        </w:rPr>
        <w:t>和立场。有五个主题领域：“iPhone SE”、“禁止春节鞭炮”、“俄罗斯在叙利亚的军事行动”、“开放二孩政策”和“深圳禁止摩托车”。</w:t>
      </w:r>
      <w:proofErr w:type="gramStart"/>
      <w:r w:rsidRPr="00CC46F5">
        <w:rPr>
          <w:rFonts w:asciiTheme="minorEastAsia" w:hAnsiTheme="minorEastAsia"/>
          <w:sz w:val="24"/>
          <w:szCs w:val="24"/>
        </w:rPr>
        <w:t>微博中</w:t>
      </w:r>
      <w:proofErr w:type="gramEnd"/>
      <w:r w:rsidRPr="00CC46F5">
        <w:rPr>
          <w:rFonts w:asciiTheme="minorEastAsia" w:hAnsiTheme="minorEastAsia"/>
          <w:sz w:val="24"/>
          <w:szCs w:val="24"/>
        </w:rPr>
        <w:t>有与这些主题相关的文字，比如“考虑到空气质量问题，我们应该少用鞭炮”。立场分为三类：赞成、反对和无，分别表明作者对该子项目的立场是支持、反对还是其他（既不支持也不反对）。不同受试者的姿势分布如表1所示。</w:t>
      </w:r>
    </w:p>
    <w:p w14:paraId="0BCE0F0F"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表1</w:t>
      </w:r>
      <w:r w:rsidRPr="00CC46F5">
        <w:rPr>
          <w:rFonts w:asciiTheme="minorEastAsia" w:hAnsiTheme="minorEastAsia" w:hint="eastAsia"/>
          <w:sz w:val="24"/>
          <w:szCs w:val="24"/>
        </w:rPr>
        <w:t>：</w:t>
      </w:r>
      <w:r w:rsidRPr="00CC46F5">
        <w:rPr>
          <w:rFonts w:asciiTheme="minorEastAsia" w:hAnsiTheme="minorEastAsia"/>
          <w:sz w:val="24"/>
          <w:szCs w:val="24"/>
        </w:rPr>
        <w:t>不同</w:t>
      </w:r>
      <w:r w:rsidRPr="00CC46F5">
        <w:rPr>
          <w:rFonts w:asciiTheme="minorEastAsia" w:hAnsiTheme="minorEastAsia" w:hint="eastAsia"/>
          <w:sz w:val="24"/>
          <w:szCs w:val="24"/>
        </w:rPr>
        <w:t>目标</w:t>
      </w:r>
      <w:r w:rsidRPr="00CC46F5">
        <w:rPr>
          <w:rFonts w:asciiTheme="minorEastAsia" w:hAnsiTheme="minorEastAsia"/>
          <w:sz w:val="24"/>
          <w:szCs w:val="24"/>
        </w:rPr>
        <w:t>的姿势分布</w:t>
      </w:r>
      <w:r w:rsidRPr="00CC46F5">
        <w:rPr>
          <w:rFonts w:asciiTheme="minorEastAsia" w:hAnsiTheme="minorEastAsia" w:hint="eastAsia"/>
          <w:sz w:val="24"/>
          <w:szCs w:val="24"/>
        </w:rPr>
        <w:t>。</w:t>
      </w:r>
    </w:p>
    <w:p w14:paraId="7B246CD1" w14:textId="77777777" w:rsidR="00CC46F5" w:rsidRPr="00CC46F5" w:rsidRDefault="00CC46F5" w:rsidP="00CC46F5">
      <w:pPr>
        <w:pStyle w:val="a9"/>
        <w:spacing w:line="288" w:lineRule="auto"/>
        <w:ind w:left="72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528C5B2D" wp14:editId="6D92A649">
            <wp:extent cx="3898900" cy="16764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98900" cy="1676400"/>
                    </a:xfrm>
                    <a:prstGeom prst="rect">
                      <a:avLst/>
                    </a:prstGeom>
                  </pic:spPr>
                </pic:pic>
              </a:graphicData>
            </a:graphic>
          </wp:inline>
        </w:drawing>
      </w:r>
    </w:p>
    <w:p w14:paraId="3F6F7ADF"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总的来说，训练集中的病例数与测试集中的病例数之比为80%到20%。不同科目的训练和测试集分布如表2所示。</w:t>
      </w:r>
    </w:p>
    <w:p w14:paraId="32C99B0C"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表2</w:t>
      </w:r>
      <w:r w:rsidRPr="00CC46F5">
        <w:rPr>
          <w:rFonts w:asciiTheme="minorEastAsia" w:hAnsiTheme="minorEastAsia" w:hint="eastAsia"/>
          <w:sz w:val="24"/>
          <w:szCs w:val="24"/>
        </w:rPr>
        <w:t>：</w:t>
      </w:r>
      <w:r w:rsidRPr="00CC46F5">
        <w:rPr>
          <w:rFonts w:asciiTheme="minorEastAsia" w:hAnsiTheme="minorEastAsia"/>
          <w:sz w:val="24"/>
          <w:szCs w:val="24"/>
        </w:rPr>
        <w:t>不同科目的训练集和测试集分布。</w:t>
      </w:r>
    </w:p>
    <w:p w14:paraId="7B4DF39F" w14:textId="77777777" w:rsidR="00CC46F5" w:rsidRPr="00CC46F5" w:rsidRDefault="00CC46F5" w:rsidP="00CC46F5">
      <w:pPr>
        <w:pStyle w:val="a9"/>
        <w:spacing w:line="288" w:lineRule="auto"/>
        <w:ind w:left="72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2E022FAA" wp14:editId="24EB4B06">
            <wp:extent cx="3898900" cy="1930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8900" cy="1930400"/>
                    </a:xfrm>
                    <a:prstGeom prst="rect">
                      <a:avLst/>
                    </a:prstGeom>
                  </pic:spPr>
                </pic:pic>
              </a:graphicData>
            </a:graphic>
          </wp:inline>
        </w:drawing>
      </w:r>
    </w:p>
    <w:p w14:paraId="788819E9" w14:textId="77777777" w:rsidR="00CC46F5" w:rsidRPr="00CC46F5" w:rsidRDefault="00CC46F5" w:rsidP="00CC46F5">
      <w:pPr>
        <w:pStyle w:val="a9"/>
        <w:numPr>
          <w:ilvl w:val="0"/>
          <w:numId w:val="15"/>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实验设置</w:t>
      </w:r>
    </w:p>
    <w:p w14:paraId="1857094A" w14:textId="77777777" w:rsidR="00CC46F5" w:rsidRPr="00CC46F5" w:rsidRDefault="00CC46F5" w:rsidP="00CC46F5">
      <w:pPr>
        <w:pStyle w:val="a9"/>
        <w:numPr>
          <w:ilvl w:val="0"/>
          <w:numId w:val="16"/>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数据预处理</w:t>
      </w:r>
    </w:p>
    <w:p w14:paraId="5E0C2948" w14:textId="77777777" w:rsidR="00CC46F5" w:rsidRPr="00CC46F5" w:rsidRDefault="00CC46F5" w:rsidP="00CC46F5">
      <w:pPr>
        <w:pStyle w:val="a9"/>
        <w:spacing w:line="288" w:lineRule="auto"/>
        <w:ind w:left="1440" w:firstLine="480"/>
        <w:rPr>
          <w:rFonts w:asciiTheme="minorEastAsia" w:hAnsiTheme="minorEastAsia"/>
          <w:sz w:val="24"/>
          <w:szCs w:val="24"/>
        </w:rPr>
      </w:pPr>
      <w:r w:rsidRPr="00CC46F5">
        <w:rPr>
          <w:rFonts w:asciiTheme="minorEastAsia" w:hAnsiTheme="minorEastAsia"/>
          <w:sz w:val="24"/>
          <w:szCs w:val="24"/>
        </w:rPr>
        <w:t>在文本预处理开始时，利用解霸中文分词工具对数据集中的主题标签</w:t>
      </w:r>
      <w:proofErr w:type="gramStart"/>
      <w:r w:rsidRPr="00CC46F5">
        <w:rPr>
          <w:rFonts w:asciiTheme="minorEastAsia" w:hAnsiTheme="minorEastAsia"/>
          <w:sz w:val="24"/>
          <w:szCs w:val="24"/>
        </w:rPr>
        <w:t>和微博文本</w:t>
      </w:r>
      <w:proofErr w:type="gramEnd"/>
      <w:r w:rsidRPr="00CC46F5">
        <w:rPr>
          <w:rFonts w:asciiTheme="minorEastAsia" w:hAnsiTheme="minorEastAsia"/>
          <w:sz w:val="24"/>
          <w:szCs w:val="24"/>
        </w:rPr>
        <w:t>进行分词。文本中的数字和标点符号也将被删除。之后，利用北京师范大学中文信息处理研究所和中国人民大学数据库与智能信息检索（DBIIR）实验室的18万个矢量化结果，对语料库中的词进行矢量化。</w:t>
      </w:r>
    </w:p>
    <w:p w14:paraId="1398A15A" w14:textId="77777777" w:rsidR="00CC46F5" w:rsidRPr="00CC46F5" w:rsidRDefault="00CC46F5" w:rsidP="00CC46F5">
      <w:pPr>
        <w:pStyle w:val="a9"/>
        <w:numPr>
          <w:ilvl w:val="0"/>
          <w:numId w:val="16"/>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参数设置</w:t>
      </w:r>
    </w:p>
    <w:p w14:paraId="6172A647" w14:textId="77777777" w:rsidR="00CC46F5" w:rsidRPr="00CC46F5" w:rsidRDefault="00CC46F5" w:rsidP="00CC46F5">
      <w:pPr>
        <w:pStyle w:val="a9"/>
        <w:spacing w:line="288" w:lineRule="auto"/>
        <w:ind w:left="1440" w:firstLine="480"/>
        <w:rPr>
          <w:rFonts w:asciiTheme="minorEastAsia" w:hAnsiTheme="minorEastAsia"/>
          <w:sz w:val="24"/>
          <w:szCs w:val="24"/>
        </w:rPr>
      </w:pPr>
      <w:r w:rsidRPr="00CC46F5">
        <w:rPr>
          <w:rFonts w:asciiTheme="minorEastAsia" w:hAnsiTheme="minorEastAsia"/>
          <w:sz w:val="24"/>
          <w:szCs w:val="24"/>
        </w:rPr>
        <w:lastRenderedPageBreak/>
        <w:t>实验中所有的参数矩阵和偏差值都是随机初始化的。其余参数如表3所示。</w:t>
      </w:r>
    </w:p>
    <w:p w14:paraId="0661CE8F" w14:textId="77777777" w:rsidR="00CC46F5" w:rsidRPr="00CC46F5" w:rsidRDefault="00CC46F5" w:rsidP="00CC46F5">
      <w:pPr>
        <w:pStyle w:val="a9"/>
        <w:spacing w:line="288" w:lineRule="auto"/>
        <w:ind w:left="1440" w:firstLine="480"/>
        <w:rPr>
          <w:rFonts w:asciiTheme="minorEastAsia" w:hAnsiTheme="minorEastAsia"/>
          <w:sz w:val="24"/>
          <w:szCs w:val="24"/>
        </w:rPr>
      </w:pPr>
      <w:r w:rsidRPr="00CC46F5">
        <w:rPr>
          <w:rFonts w:asciiTheme="minorEastAsia" w:hAnsiTheme="minorEastAsia"/>
          <w:sz w:val="24"/>
          <w:szCs w:val="24"/>
        </w:rPr>
        <w:t>表3</w:t>
      </w:r>
      <w:r w:rsidRPr="00CC46F5">
        <w:rPr>
          <w:rFonts w:asciiTheme="minorEastAsia" w:hAnsiTheme="minorEastAsia" w:hint="eastAsia"/>
          <w:sz w:val="24"/>
          <w:szCs w:val="24"/>
        </w:rPr>
        <w:t>：</w:t>
      </w:r>
      <w:r w:rsidRPr="00CC46F5">
        <w:rPr>
          <w:rFonts w:asciiTheme="minorEastAsia" w:hAnsiTheme="minorEastAsia"/>
          <w:sz w:val="24"/>
          <w:szCs w:val="24"/>
        </w:rPr>
        <w:t>实验中主要参数的设置。</w:t>
      </w:r>
    </w:p>
    <w:p w14:paraId="713DF27A" w14:textId="77777777" w:rsidR="00CC46F5" w:rsidRPr="00CC46F5" w:rsidRDefault="00CC46F5" w:rsidP="00CC46F5">
      <w:pPr>
        <w:pStyle w:val="a9"/>
        <w:spacing w:line="288" w:lineRule="auto"/>
        <w:ind w:left="144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71A9FCD8" wp14:editId="2155D83E">
            <wp:extent cx="2946400" cy="15367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6400" cy="1536700"/>
                    </a:xfrm>
                    <a:prstGeom prst="rect">
                      <a:avLst/>
                    </a:prstGeom>
                  </pic:spPr>
                </pic:pic>
              </a:graphicData>
            </a:graphic>
          </wp:inline>
        </w:drawing>
      </w:r>
    </w:p>
    <w:p w14:paraId="708C2ACD" w14:textId="77777777" w:rsidR="00CC46F5" w:rsidRPr="00CC46F5" w:rsidRDefault="00CC46F5" w:rsidP="00CC46F5">
      <w:pPr>
        <w:pStyle w:val="a9"/>
        <w:numPr>
          <w:ilvl w:val="0"/>
          <w:numId w:val="16"/>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 xml:space="preserve">评价指标 </w:t>
      </w:r>
    </w:p>
    <w:p w14:paraId="4C52FDAC" w14:textId="77777777" w:rsidR="00CC46F5" w:rsidRPr="00CC46F5" w:rsidRDefault="00CC46F5" w:rsidP="00CC46F5">
      <w:pPr>
        <w:pStyle w:val="a9"/>
        <w:spacing w:line="288" w:lineRule="auto"/>
        <w:ind w:left="1440" w:firstLine="480"/>
        <w:rPr>
          <w:rFonts w:asciiTheme="minorEastAsia" w:hAnsiTheme="minorEastAsia"/>
          <w:sz w:val="24"/>
          <w:szCs w:val="24"/>
        </w:rPr>
      </w:pPr>
      <w:r w:rsidRPr="00CC46F5">
        <w:rPr>
          <w:rFonts w:asciiTheme="minorEastAsia" w:hAnsiTheme="minorEastAsia"/>
          <w:sz w:val="24"/>
          <w:szCs w:val="24"/>
        </w:rPr>
        <w:t>NLPCC提供的支持/反对/平均F1分数用于评估结果，计算如下。</w:t>
      </w:r>
    </w:p>
    <w:p w14:paraId="26DA8B6C" w14:textId="77777777" w:rsidR="00CC46F5" w:rsidRPr="00CC46F5" w:rsidRDefault="00CC46F5" w:rsidP="00CC46F5">
      <w:pPr>
        <w:pStyle w:val="a9"/>
        <w:spacing w:line="288" w:lineRule="auto"/>
        <w:ind w:left="1440" w:firstLine="480"/>
        <w:jc w:val="right"/>
        <w:rPr>
          <w:rFonts w:asciiTheme="minorEastAsia" w:hAnsiTheme="minorEastAsia"/>
          <w:sz w:val="24"/>
          <w:szCs w:val="24"/>
        </w:rPr>
      </w:pPr>
      <m:oMath>
        <m:sSub>
          <m:sSubPr>
            <m:ctrlPr>
              <w:rPr>
                <w:rFonts w:ascii="Cambria Math" w:hAnsi="Cambria Math"/>
                <w:sz w:val="24"/>
                <w:szCs w:val="24"/>
              </w:rPr>
            </m:ctrlPr>
          </m:sSubPr>
          <m:e>
            <m:r>
              <w:rPr>
                <w:rFonts w:ascii="Cambria Math" w:hAnsi="Cambria Math" w:hint="eastAsia"/>
                <w:sz w:val="24"/>
                <w:szCs w:val="24"/>
              </w:rPr>
              <m:t>F</m:t>
            </m:r>
          </m:e>
          <m:sub>
            <m:r>
              <w:rPr>
                <w:rFonts w:ascii="Cambria Math" w:hAnsi="Cambria Math"/>
                <w:sz w:val="24"/>
                <w:szCs w:val="24"/>
              </w:rPr>
              <m:t>FAVOR</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FAVOR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FAVOR</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FAVOR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FAVOR</m:t>
                </m:r>
              </m:sub>
            </m:sSub>
          </m:den>
        </m:f>
      </m:oMath>
      <w:r w:rsidRPr="00CC46F5">
        <w:rPr>
          <w:rFonts w:asciiTheme="minorEastAsia" w:hAnsiTheme="minorEastAsia" w:hint="eastAsia"/>
          <w:sz w:val="24"/>
          <w:szCs w:val="24"/>
        </w:rPr>
        <w:t xml:space="preserve"> </w:t>
      </w:r>
      <w:r w:rsidRPr="00CC46F5">
        <w:rPr>
          <w:rFonts w:asciiTheme="minorEastAsia" w:hAnsiTheme="minorEastAsia"/>
          <w:sz w:val="24"/>
          <w:szCs w:val="24"/>
        </w:rPr>
        <w:t xml:space="preserve">              </w:t>
      </w:r>
      <w:r w:rsidRPr="00CC46F5">
        <w:rPr>
          <w:rFonts w:asciiTheme="minorEastAsia" w:hAnsiTheme="minorEastAsia" w:hint="eastAsia"/>
          <w:sz w:val="24"/>
          <w:szCs w:val="24"/>
        </w:rPr>
        <w:t xml:space="preserve"> </w:t>
      </w:r>
      <w:r w:rsidRPr="00CC46F5">
        <w:rPr>
          <w:rFonts w:asciiTheme="minorEastAsia" w:hAnsiTheme="minorEastAsia"/>
          <w:sz w:val="24"/>
          <w:szCs w:val="24"/>
        </w:rPr>
        <w:t>(12)</w:t>
      </w:r>
    </w:p>
    <w:p w14:paraId="29238334" w14:textId="77777777" w:rsidR="00CC46F5" w:rsidRPr="00CC46F5" w:rsidRDefault="00CC46F5" w:rsidP="00CC46F5">
      <w:pPr>
        <w:pStyle w:val="a9"/>
        <w:spacing w:line="288" w:lineRule="auto"/>
        <w:ind w:left="1440" w:firstLine="480"/>
        <w:jc w:val="right"/>
        <w:rPr>
          <w:rFonts w:asciiTheme="minorEastAsia" w:hAnsiTheme="minorEastAsia"/>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AGAINST</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AGAINST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AGAINST</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AGAINST</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AGAINST</m:t>
                </m:r>
              </m:sub>
            </m:sSub>
          </m:den>
        </m:f>
      </m:oMath>
      <w:r w:rsidRPr="00CC46F5">
        <w:rPr>
          <w:rFonts w:asciiTheme="minorEastAsia" w:hAnsiTheme="minorEastAsia" w:hint="eastAsia"/>
          <w:sz w:val="24"/>
          <w:szCs w:val="24"/>
        </w:rPr>
        <w:t xml:space="preserve"> </w:t>
      </w:r>
      <w:r w:rsidRPr="00CC46F5">
        <w:rPr>
          <w:rFonts w:asciiTheme="minorEastAsia" w:hAnsiTheme="minorEastAsia"/>
          <w:sz w:val="24"/>
          <w:szCs w:val="24"/>
        </w:rPr>
        <w:t xml:space="preserve">             (13)</w:t>
      </w:r>
    </w:p>
    <w:p w14:paraId="526D3AFB" w14:textId="77777777" w:rsidR="00CC46F5" w:rsidRPr="00CC46F5" w:rsidRDefault="00CC46F5" w:rsidP="00CC46F5">
      <w:pPr>
        <w:pStyle w:val="a9"/>
        <w:spacing w:line="288" w:lineRule="auto"/>
        <w:ind w:left="1440" w:firstLine="480"/>
        <w:jc w:val="right"/>
        <w:rPr>
          <w:rFonts w:asciiTheme="minorEastAsia" w:hAnsiTheme="minorEastAsia"/>
          <w:sz w:val="24"/>
          <w:szCs w:val="24"/>
        </w:rPr>
      </w:pP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avg</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ctrlPr>
                  <w:rPr>
                    <w:rFonts w:ascii="Cambria Math" w:hAnsi="Cambria Math" w:hint="eastAsia"/>
                    <w:i/>
                    <w:sz w:val="24"/>
                    <w:szCs w:val="24"/>
                  </w:rPr>
                </m:ctrlPr>
              </m:e>
              <m:sub>
                <m:r>
                  <w:rPr>
                    <w:rFonts w:ascii="Cambria Math" w:hAnsi="Cambria Math"/>
                    <w:sz w:val="24"/>
                    <w:szCs w:val="24"/>
                  </w:rPr>
                  <m:t>FAVOR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AGAINST</m:t>
                </m:r>
              </m:sub>
            </m:sSub>
          </m:num>
          <m:den>
            <m:r>
              <w:rPr>
                <w:rFonts w:ascii="Cambria Math" w:hAnsi="Cambria Math"/>
                <w:sz w:val="24"/>
                <w:szCs w:val="24"/>
              </w:rPr>
              <m:t>2</m:t>
            </m:r>
          </m:den>
        </m:f>
      </m:oMath>
      <w:r w:rsidRPr="00CC46F5">
        <w:rPr>
          <w:rFonts w:asciiTheme="minorEastAsia" w:hAnsiTheme="minorEastAsia" w:hint="eastAsia"/>
          <w:sz w:val="24"/>
          <w:szCs w:val="24"/>
        </w:rPr>
        <w:t xml:space="preserve"> </w:t>
      </w:r>
      <w:r w:rsidRPr="00CC46F5">
        <w:rPr>
          <w:rFonts w:asciiTheme="minorEastAsia" w:hAnsiTheme="minorEastAsia"/>
          <w:sz w:val="24"/>
          <w:szCs w:val="24"/>
        </w:rPr>
        <w:t xml:space="preserve">                (14)</w:t>
      </w:r>
    </w:p>
    <w:p w14:paraId="437C87E6" w14:textId="77777777" w:rsidR="00CC46F5" w:rsidRPr="00CC46F5" w:rsidRDefault="00CC46F5" w:rsidP="00CC46F5">
      <w:pPr>
        <w:pStyle w:val="a9"/>
        <w:spacing w:line="288" w:lineRule="auto"/>
        <w:ind w:left="1440" w:right="120" w:firstLine="480"/>
        <w:jc w:val="left"/>
        <w:rPr>
          <w:rFonts w:asciiTheme="minorEastAsia" w:hAnsiTheme="minorEastAsia"/>
          <w:sz w:val="24"/>
          <w:szCs w:val="24"/>
        </w:rPr>
      </w:pPr>
      <w:r w:rsidRPr="00CC46F5">
        <w:rPr>
          <w:rFonts w:asciiTheme="minorEastAsia" w:hAnsiTheme="minorEastAsia"/>
          <w:sz w:val="24"/>
          <w:szCs w:val="24"/>
        </w:rPr>
        <w:t>在公式12中，F</w:t>
      </w:r>
      <w:r w:rsidRPr="00CC46F5">
        <w:rPr>
          <w:rFonts w:asciiTheme="minorEastAsia" w:hAnsiTheme="minorEastAsia"/>
          <w:sz w:val="24"/>
          <w:szCs w:val="24"/>
          <w:vertAlign w:val="subscript"/>
        </w:rPr>
        <w:t>FAVOR</w:t>
      </w:r>
      <w:r w:rsidRPr="00CC46F5">
        <w:rPr>
          <w:rFonts w:asciiTheme="minorEastAsia" w:hAnsiTheme="minorEastAsia"/>
          <w:sz w:val="24"/>
          <w:szCs w:val="24"/>
        </w:rPr>
        <w:t>、P</w:t>
      </w:r>
      <w:r w:rsidRPr="00CC46F5">
        <w:rPr>
          <w:rFonts w:asciiTheme="minorEastAsia" w:hAnsiTheme="minorEastAsia"/>
          <w:sz w:val="24"/>
          <w:szCs w:val="24"/>
          <w:vertAlign w:val="subscript"/>
        </w:rPr>
        <w:t>FAVOR</w:t>
      </w:r>
      <w:r w:rsidRPr="00CC46F5">
        <w:rPr>
          <w:rFonts w:asciiTheme="minorEastAsia" w:hAnsiTheme="minorEastAsia"/>
          <w:sz w:val="24"/>
          <w:szCs w:val="24"/>
        </w:rPr>
        <w:t>和R</w:t>
      </w:r>
      <w:r w:rsidRPr="00CC46F5">
        <w:rPr>
          <w:rFonts w:asciiTheme="minorEastAsia" w:hAnsiTheme="minorEastAsia"/>
          <w:sz w:val="24"/>
          <w:szCs w:val="24"/>
          <w:vertAlign w:val="subscript"/>
        </w:rPr>
        <w:t>FAVOR</w:t>
      </w:r>
      <w:r w:rsidRPr="00CC46F5">
        <w:rPr>
          <w:rFonts w:asciiTheme="minorEastAsia" w:hAnsiTheme="minorEastAsia"/>
          <w:sz w:val="24"/>
          <w:szCs w:val="24"/>
        </w:rPr>
        <w:t>是支持语料库的F1分数、精确度和召回率。在For-mula13中，F</w:t>
      </w:r>
      <w:r w:rsidRPr="00CC46F5">
        <w:rPr>
          <w:rFonts w:asciiTheme="minorEastAsia" w:hAnsiTheme="minorEastAsia"/>
          <w:sz w:val="24"/>
          <w:szCs w:val="24"/>
          <w:vertAlign w:val="subscript"/>
        </w:rPr>
        <w:t>AGAINST</w:t>
      </w:r>
      <w:r w:rsidRPr="00CC46F5">
        <w:rPr>
          <w:rFonts w:asciiTheme="minorEastAsia" w:hAnsiTheme="minorEastAsia"/>
          <w:sz w:val="24"/>
          <w:szCs w:val="24"/>
        </w:rPr>
        <w:t>、P</w:t>
      </w:r>
      <w:r w:rsidRPr="00CC46F5">
        <w:rPr>
          <w:rFonts w:asciiTheme="minorEastAsia" w:hAnsiTheme="minorEastAsia"/>
          <w:sz w:val="24"/>
          <w:szCs w:val="24"/>
          <w:vertAlign w:val="subscript"/>
        </w:rPr>
        <w:t>AGAINST</w:t>
      </w:r>
      <w:r w:rsidRPr="00CC46F5">
        <w:rPr>
          <w:rFonts w:asciiTheme="minorEastAsia" w:hAnsiTheme="minorEastAsia"/>
          <w:sz w:val="24"/>
          <w:szCs w:val="24"/>
        </w:rPr>
        <w:t>和</w:t>
      </w:r>
      <w:r w:rsidRPr="00CC46F5">
        <w:rPr>
          <w:rFonts w:asciiTheme="minorEastAsia" w:hAnsiTheme="minorEastAsia" w:hint="eastAsia"/>
          <w:sz w:val="24"/>
          <w:szCs w:val="24"/>
        </w:rPr>
        <w:t>R</w:t>
      </w:r>
      <w:r w:rsidRPr="00CC46F5">
        <w:rPr>
          <w:rFonts w:asciiTheme="minorEastAsia" w:hAnsiTheme="minorEastAsia" w:hint="eastAsia"/>
          <w:sz w:val="24"/>
          <w:szCs w:val="24"/>
          <w:vertAlign w:val="subscript"/>
        </w:rPr>
        <w:t>AGANIST</w:t>
      </w:r>
      <w:r w:rsidRPr="00CC46F5">
        <w:rPr>
          <w:rFonts w:asciiTheme="minorEastAsia" w:hAnsiTheme="minorEastAsia"/>
          <w:sz w:val="24"/>
          <w:szCs w:val="24"/>
        </w:rPr>
        <w:t>是相对语料库的1分、精确性和召回率。在公式14中，F</w:t>
      </w:r>
      <w:r w:rsidRPr="00CC46F5">
        <w:rPr>
          <w:rFonts w:asciiTheme="minorEastAsia" w:hAnsiTheme="minorEastAsia"/>
          <w:sz w:val="24"/>
          <w:szCs w:val="24"/>
          <w:vertAlign w:val="subscript"/>
        </w:rPr>
        <w:t>AVG</w:t>
      </w:r>
      <w:r w:rsidRPr="00CC46F5">
        <w:rPr>
          <w:rFonts w:asciiTheme="minorEastAsia" w:hAnsiTheme="minorEastAsia"/>
          <w:sz w:val="24"/>
          <w:szCs w:val="24"/>
        </w:rPr>
        <w:t>是F</w:t>
      </w:r>
      <w:r w:rsidRPr="00CC46F5">
        <w:rPr>
          <w:rFonts w:asciiTheme="minorEastAsia" w:hAnsiTheme="minorEastAsia"/>
          <w:sz w:val="24"/>
          <w:szCs w:val="24"/>
          <w:vertAlign w:val="subscript"/>
        </w:rPr>
        <w:t>FAVOR</w:t>
      </w:r>
      <w:r w:rsidRPr="00CC46F5">
        <w:rPr>
          <w:rFonts w:asciiTheme="minorEastAsia" w:hAnsiTheme="minorEastAsia"/>
          <w:sz w:val="24"/>
          <w:szCs w:val="24"/>
        </w:rPr>
        <w:t>和F</w:t>
      </w:r>
      <w:r w:rsidRPr="00CC46F5">
        <w:rPr>
          <w:rFonts w:asciiTheme="minorEastAsia" w:hAnsiTheme="minorEastAsia"/>
          <w:sz w:val="24"/>
          <w:szCs w:val="24"/>
          <w:vertAlign w:val="subscript"/>
        </w:rPr>
        <w:t>AGAINST</w:t>
      </w:r>
      <w:r w:rsidRPr="00CC46F5">
        <w:rPr>
          <w:rFonts w:asciiTheme="minorEastAsia" w:hAnsiTheme="minorEastAsia"/>
          <w:sz w:val="24"/>
          <w:szCs w:val="24"/>
        </w:rPr>
        <w:t>的平均值。此外，选择常用的精度（ACC）[13]，[22]来评价我们的方法的效果。</w:t>
      </w:r>
    </w:p>
    <w:p w14:paraId="1B765ECB" w14:textId="77777777" w:rsidR="00CC46F5" w:rsidRPr="00CC46F5" w:rsidRDefault="00CC46F5" w:rsidP="00CC46F5">
      <w:pPr>
        <w:pStyle w:val="a9"/>
        <w:numPr>
          <w:ilvl w:val="0"/>
          <w:numId w:val="16"/>
        </w:numPr>
        <w:spacing w:line="288" w:lineRule="auto"/>
        <w:ind w:right="120" w:firstLine="480"/>
        <w:jc w:val="left"/>
        <w:rPr>
          <w:rFonts w:asciiTheme="minorEastAsia" w:hAnsiTheme="minorEastAsia"/>
          <w:sz w:val="24"/>
          <w:szCs w:val="24"/>
        </w:rPr>
      </w:pPr>
      <w:r w:rsidRPr="00CC46F5">
        <w:rPr>
          <w:rFonts w:asciiTheme="minorEastAsia" w:hAnsiTheme="minorEastAsia" w:hint="eastAsia"/>
          <w:sz w:val="24"/>
          <w:szCs w:val="24"/>
        </w:rPr>
        <w:t>基线</w:t>
      </w:r>
    </w:p>
    <w:p w14:paraId="271F5C3A" w14:textId="77777777" w:rsidR="00CC46F5" w:rsidRPr="00CC46F5" w:rsidRDefault="00CC46F5" w:rsidP="00CC46F5">
      <w:pPr>
        <w:spacing w:line="288" w:lineRule="auto"/>
        <w:ind w:left="1020" w:right="120" w:firstLineChars="200" w:firstLine="480"/>
        <w:jc w:val="left"/>
        <w:rPr>
          <w:rFonts w:asciiTheme="minorEastAsia" w:hAnsiTheme="minorEastAsia"/>
          <w:sz w:val="24"/>
          <w:szCs w:val="24"/>
        </w:rPr>
      </w:pPr>
      <w:r w:rsidRPr="00CC46F5">
        <w:rPr>
          <w:rFonts w:asciiTheme="minorEastAsia" w:hAnsiTheme="minorEastAsia"/>
          <w:sz w:val="24"/>
          <w:szCs w:val="24"/>
        </w:rPr>
        <w:t>将该方法与下面的基线进行了比较。</w:t>
      </w:r>
    </w:p>
    <w:p w14:paraId="7921E5AC" w14:textId="77777777" w:rsidR="00CC46F5" w:rsidRPr="00CC46F5" w:rsidRDefault="00CC46F5" w:rsidP="00CC46F5">
      <w:pPr>
        <w:spacing w:line="288" w:lineRule="auto"/>
        <w:ind w:left="1440" w:right="120" w:firstLineChars="200" w:firstLine="480"/>
        <w:jc w:val="left"/>
        <w:rPr>
          <w:rFonts w:asciiTheme="minorEastAsia" w:hAnsiTheme="minorEastAsia"/>
          <w:sz w:val="24"/>
          <w:szCs w:val="24"/>
        </w:rPr>
      </w:pPr>
      <w:r w:rsidRPr="00CC46F5">
        <w:rPr>
          <w:rFonts w:asciiTheme="minorEastAsia" w:hAnsiTheme="minorEastAsia" w:hint="eastAsia"/>
          <w:sz w:val="24"/>
          <w:szCs w:val="24"/>
        </w:rPr>
        <w:t>A）</w:t>
      </w:r>
      <w:r w:rsidRPr="00CC46F5">
        <w:rPr>
          <w:rFonts w:asciiTheme="minorEastAsia" w:hAnsiTheme="minorEastAsia"/>
          <w:sz w:val="24"/>
          <w:szCs w:val="24"/>
        </w:rPr>
        <w:t>周[20]提出了一种基于语义注意的模型（Bi GRU-CNN），该模型结合了biGRU网络、特定</w:t>
      </w:r>
      <w:r w:rsidRPr="00CC46F5">
        <w:rPr>
          <w:rFonts w:asciiTheme="minorEastAsia" w:hAnsiTheme="minorEastAsia" w:hint="eastAsia"/>
          <w:sz w:val="24"/>
          <w:szCs w:val="24"/>
        </w:rPr>
        <w:t>关注层</w:t>
      </w:r>
      <w:r w:rsidRPr="00CC46F5">
        <w:rPr>
          <w:rFonts w:asciiTheme="minorEastAsia" w:hAnsiTheme="minorEastAsia"/>
          <w:sz w:val="24"/>
          <w:szCs w:val="24"/>
        </w:rPr>
        <w:t>和CNN网络来完成姿态检测。其体系结构如图2所示。该模型也被用作本文的最新比较。</w:t>
      </w:r>
    </w:p>
    <w:p w14:paraId="2474F810" w14:textId="77777777" w:rsidR="00CC46F5" w:rsidRPr="00CC46F5" w:rsidRDefault="00CC46F5" w:rsidP="00CC46F5">
      <w:pPr>
        <w:pStyle w:val="a9"/>
        <w:spacing w:line="288" w:lineRule="auto"/>
        <w:ind w:leftChars="929" w:left="1951" w:rightChars="57" w:right="120" w:firstLine="480"/>
        <w:rPr>
          <w:rFonts w:asciiTheme="minorEastAsia" w:hAnsiTheme="minorEastAsia"/>
          <w:sz w:val="24"/>
          <w:szCs w:val="24"/>
        </w:rPr>
      </w:pPr>
      <w:r w:rsidRPr="00CC46F5">
        <w:rPr>
          <w:rFonts w:asciiTheme="minorEastAsia" w:hAnsiTheme="minorEastAsia"/>
          <w:noProof/>
          <w:sz w:val="24"/>
          <w:szCs w:val="24"/>
        </w:rPr>
        <w:lastRenderedPageBreak/>
        <w:drawing>
          <wp:inline distT="0" distB="0" distL="0" distR="0" wp14:anchorId="75557A0B" wp14:editId="6B37E8B0">
            <wp:extent cx="4241800" cy="33655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41800" cy="3365500"/>
                    </a:xfrm>
                    <a:prstGeom prst="rect">
                      <a:avLst/>
                    </a:prstGeom>
                  </pic:spPr>
                </pic:pic>
              </a:graphicData>
            </a:graphic>
          </wp:inline>
        </w:drawing>
      </w:r>
    </w:p>
    <w:p w14:paraId="365D4BF7" w14:textId="77777777" w:rsidR="00CC46F5" w:rsidRPr="00CC46F5" w:rsidRDefault="00CC46F5" w:rsidP="00CC46F5">
      <w:pPr>
        <w:pStyle w:val="a9"/>
        <w:spacing w:line="288" w:lineRule="auto"/>
        <w:ind w:leftChars="929" w:left="1951" w:rightChars="57" w:right="120" w:firstLine="480"/>
        <w:rPr>
          <w:rFonts w:asciiTheme="minorEastAsia" w:hAnsiTheme="minorEastAsia"/>
          <w:sz w:val="24"/>
          <w:szCs w:val="24"/>
        </w:rPr>
      </w:pPr>
    </w:p>
    <w:p w14:paraId="34380784"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通过比较图1和图2，可以看出两个模型之间的差异如下：</w:t>
      </w:r>
    </w:p>
    <w:p w14:paraId="6485230D"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A、 在输入阶段，我们的方法将目标和文本一起输入到算法中。然而，周的方法是分别从目标和文本中提取特征，然后使用注意机制将它们联系起来。</w:t>
      </w:r>
    </w:p>
    <w:p w14:paraId="629E8A3A"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B、 我们的方法使用CNN来提取n-gram特征。然而，周的方法使用Bi GRU来提取n-gram特征。利用CNN提取隐藏状态下的特征，完成最终的预测。</w:t>
      </w:r>
    </w:p>
    <w:p w14:paraId="7729D179"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B） 基于双向长短期记忆（</w:t>
      </w:r>
      <w:r w:rsidRPr="00CC46F5">
        <w:rPr>
          <w:rFonts w:asciiTheme="minorEastAsia" w:hAnsiTheme="minorEastAsia" w:hint="eastAsia"/>
          <w:sz w:val="24"/>
          <w:szCs w:val="24"/>
        </w:rPr>
        <w:t>B</w:t>
      </w:r>
      <w:r w:rsidRPr="00CC46F5">
        <w:rPr>
          <w:rFonts w:asciiTheme="minorEastAsia" w:hAnsiTheme="minorEastAsia"/>
          <w:sz w:val="24"/>
          <w:szCs w:val="24"/>
        </w:rPr>
        <w:t>i-LSTM）网络和CNN as的混合模型[21]</w:t>
      </w:r>
    </w:p>
    <w:p w14:paraId="1A55F935"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南宇提出的姿态检测在NLPCC 2016中取得了良好的实验效果。其体系结构如图3所示。本文将此模型作为最新的比较模型。</w:t>
      </w:r>
    </w:p>
    <w:p w14:paraId="6F462F9B"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noProof/>
          <w:sz w:val="24"/>
          <w:szCs w:val="24"/>
        </w:rPr>
        <w:drawing>
          <wp:inline distT="0" distB="0" distL="0" distR="0" wp14:anchorId="5AE688F8" wp14:editId="592174A0">
            <wp:extent cx="4381500" cy="2603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500" cy="2603500"/>
                    </a:xfrm>
                    <a:prstGeom prst="rect">
                      <a:avLst/>
                    </a:prstGeom>
                  </pic:spPr>
                </pic:pic>
              </a:graphicData>
            </a:graphic>
          </wp:inline>
        </w:drawing>
      </w:r>
    </w:p>
    <w:p w14:paraId="729D46D7"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通过比较图1和图3，可以看出两个模型之间的差异如下：</w:t>
      </w:r>
    </w:p>
    <w:p w14:paraId="16B397ED"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lastRenderedPageBreak/>
        <w:t>A、 我们的模型使用两个通道，每个通道的卷积层窗口大小不同，因此可以从文本中提取不同的n-gram特征。相反，</w:t>
      </w:r>
      <w:r w:rsidRPr="00CC46F5">
        <w:rPr>
          <w:rFonts w:asciiTheme="minorEastAsia" w:hAnsiTheme="minorEastAsia" w:hint="eastAsia"/>
          <w:sz w:val="24"/>
          <w:szCs w:val="24"/>
        </w:rPr>
        <w:t>Nanyu</w:t>
      </w:r>
      <w:r w:rsidRPr="00CC46F5">
        <w:rPr>
          <w:rFonts w:asciiTheme="minorEastAsia" w:hAnsiTheme="minorEastAsia"/>
          <w:sz w:val="24"/>
          <w:szCs w:val="24"/>
        </w:rPr>
        <w:t>的模型只使用一个通道，这意味着它只能提取单一大小的n-gram特征。</w:t>
      </w:r>
    </w:p>
    <w:p w14:paraId="02D80F48"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B、 我们的模型使用GRU处理卷积层输出，而Nanyu使用Bi LSTM。</w:t>
      </w:r>
    </w:p>
    <w:p w14:paraId="35CEE8C4" w14:textId="77777777" w:rsidR="00CC46F5" w:rsidRPr="00CC46F5" w:rsidRDefault="00CC46F5" w:rsidP="00CC46F5">
      <w:pPr>
        <w:pStyle w:val="a9"/>
        <w:spacing w:line="288" w:lineRule="auto"/>
        <w:ind w:leftChars="729" w:left="1531" w:rightChars="57" w:right="120" w:firstLine="480"/>
        <w:rPr>
          <w:rFonts w:asciiTheme="minorEastAsia" w:hAnsiTheme="minorEastAsia"/>
          <w:sz w:val="24"/>
          <w:szCs w:val="24"/>
        </w:rPr>
      </w:pPr>
      <w:r w:rsidRPr="00CC46F5">
        <w:rPr>
          <w:rFonts w:asciiTheme="minorEastAsia" w:hAnsiTheme="minorEastAsia"/>
          <w:sz w:val="24"/>
          <w:szCs w:val="24"/>
        </w:rPr>
        <w:t>C、 我们的模型中使用的两个通道的合并结果必须被合并，因此我们的模型有一个融合层，这在Nanyu的模型中是不需要的。</w:t>
      </w:r>
    </w:p>
    <w:p w14:paraId="5DC4761A" w14:textId="77777777" w:rsidR="00CC46F5" w:rsidRPr="00CC46F5" w:rsidRDefault="00CC46F5" w:rsidP="00CC46F5">
      <w:pPr>
        <w:pStyle w:val="a9"/>
        <w:numPr>
          <w:ilvl w:val="0"/>
          <w:numId w:val="15"/>
        </w:numPr>
        <w:spacing w:line="288" w:lineRule="auto"/>
        <w:ind w:firstLine="480"/>
        <w:rPr>
          <w:rFonts w:asciiTheme="minorEastAsia" w:hAnsiTheme="minorEastAsia"/>
          <w:sz w:val="24"/>
          <w:szCs w:val="24"/>
        </w:rPr>
      </w:pPr>
      <w:r w:rsidRPr="00CC46F5">
        <w:rPr>
          <w:rFonts w:asciiTheme="minorEastAsia" w:hAnsiTheme="minorEastAsia" w:hint="eastAsia"/>
          <w:sz w:val="24"/>
          <w:szCs w:val="24"/>
        </w:rPr>
        <w:t>实验结果</w:t>
      </w:r>
    </w:p>
    <w:p w14:paraId="54F3BE8D"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为了验证该方法的有效性，进行了以下四个实验：1）CNN与单通道CNN-GRU模型的有效性比较；2）单通道CNN-GRU模型与双通道CNN-GRU模型的有效性比较，3） 两通道CNN-GRU模型与其他几种学习模型的有效性比较，以及4）与不同通道数CNN-GRU模型的有效性比较。</w:t>
      </w:r>
    </w:p>
    <w:p w14:paraId="25E211C6"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1） CNN与单通道CNN-GRU模型的比较</w:t>
      </w:r>
    </w:p>
    <w:p w14:paraId="6CD097A4"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为了验证在CNN模型中加入GRU层的有效性，生成了不同滤波窗口大小的CNN和单通道CNN-GRU模型，并进行了比较。具体实验如下。</w:t>
      </w:r>
    </w:p>
    <w:p w14:paraId="1956700F"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A、 CNN-1：一个过滤窗口大小为1的CNN网络。</w:t>
      </w:r>
    </w:p>
    <w:p w14:paraId="24159E22"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B、 CNN-3：过滤窗口大小为3的CNN网络。</w:t>
      </w:r>
    </w:p>
    <w:p w14:paraId="6C60380B"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C、 CNN-5：一个过滤窗口大小为5的CNN网络。</w:t>
      </w:r>
    </w:p>
    <w:p w14:paraId="4252F8F4" w14:textId="77777777" w:rsidR="00CC46F5" w:rsidRPr="00CC46F5" w:rsidRDefault="00CC46F5" w:rsidP="00CC46F5">
      <w:pPr>
        <w:pStyle w:val="a9"/>
        <w:spacing w:line="288" w:lineRule="auto"/>
        <w:ind w:left="720" w:firstLine="480"/>
        <w:rPr>
          <w:rFonts w:asciiTheme="minorEastAsia" w:hAnsiTheme="minorEastAsia"/>
          <w:sz w:val="24"/>
          <w:szCs w:val="24"/>
        </w:rPr>
      </w:pPr>
      <w:r w:rsidRPr="00CC46F5">
        <w:rPr>
          <w:rFonts w:asciiTheme="minorEastAsia" w:hAnsiTheme="minorEastAsia"/>
          <w:sz w:val="24"/>
          <w:szCs w:val="24"/>
        </w:rPr>
        <w:t>D、 CNN-7：一个过滤窗口大小为7的CNN网络。</w:t>
      </w:r>
    </w:p>
    <w:p w14:paraId="04258555"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E、 CNN-GRU-1：单频道CNN-GRU网络</w:t>
      </w:r>
      <w:r w:rsidRPr="00CC46F5">
        <w:rPr>
          <w:rFonts w:asciiTheme="minorEastAsia" w:hAnsiTheme="minorEastAsia" w:hint="eastAsia"/>
          <w:sz w:val="24"/>
          <w:szCs w:val="24"/>
        </w:rPr>
        <w:t>，</w:t>
      </w:r>
      <w:r w:rsidRPr="00CC46F5">
        <w:rPr>
          <w:rFonts w:asciiTheme="minorEastAsia" w:hAnsiTheme="minorEastAsia"/>
          <w:sz w:val="24"/>
          <w:szCs w:val="24"/>
        </w:rPr>
        <w:t>过滤窗口大小为1。</w:t>
      </w:r>
    </w:p>
    <w:p w14:paraId="2E78B571"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F、 CNN-GRU-3：单频道CNN-GRU网络</w:t>
      </w:r>
      <w:r w:rsidRPr="00CC46F5">
        <w:rPr>
          <w:rFonts w:asciiTheme="minorEastAsia" w:hAnsiTheme="minorEastAsia" w:hint="eastAsia"/>
          <w:sz w:val="24"/>
          <w:szCs w:val="24"/>
        </w:rPr>
        <w:t>，</w:t>
      </w:r>
      <w:r w:rsidRPr="00CC46F5">
        <w:rPr>
          <w:rFonts w:asciiTheme="minorEastAsia" w:hAnsiTheme="minorEastAsia"/>
          <w:sz w:val="24"/>
          <w:szCs w:val="24"/>
        </w:rPr>
        <w:t>过滤器窗口大小为3。</w:t>
      </w:r>
    </w:p>
    <w:p w14:paraId="67D5864B"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G、 CNN-GRU-5：单通道CNN-GRU网络，过滤窗口大小为5。</w:t>
      </w:r>
    </w:p>
    <w:p w14:paraId="058DC7B6"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H、 CNN-GRU-7：单通道CNN-GRU网络，过滤窗口大小为7。</w:t>
      </w:r>
    </w:p>
    <w:p w14:paraId="2B334A24"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以上实验结果见表4。可见，单通道CNN-GRU方法在姿态检测方面优于CNN方法，这意味着在CNN模型中加入GRU层可以提高精度，解决时间序列数据处理中的信息丢失问题。</w:t>
      </w:r>
    </w:p>
    <w:p w14:paraId="69B00351"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noProof/>
          <w:sz w:val="24"/>
          <w:szCs w:val="24"/>
        </w:rPr>
        <w:drawing>
          <wp:inline distT="0" distB="0" distL="0" distR="0" wp14:anchorId="7383F27E" wp14:editId="27FAB9D8">
            <wp:extent cx="4368800" cy="22479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68800" cy="2247900"/>
                    </a:xfrm>
                    <a:prstGeom prst="rect">
                      <a:avLst/>
                    </a:prstGeom>
                  </pic:spPr>
                </pic:pic>
              </a:graphicData>
            </a:graphic>
          </wp:inline>
        </w:drawing>
      </w:r>
    </w:p>
    <w:p w14:paraId="207C3C21"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2） 单通道和双通道CNN-GRU模型的比较</w:t>
      </w:r>
    </w:p>
    <w:p w14:paraId="591B8193"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为了找到该算法的最优CNN-GRU模型，分别建立了单通道和双通道CNN-GRU模型，并给出了不同的滤波窗口大小。将矢量化文本输入到模型中，用</w:t>
      </w:r>
      <w:r w:rsidRPr="00CC46F5">
        <w:rPr>
          <w:rFonts w:asciiTheme="minorEastAsia" w:hAnsiTheme="minorEastAsia"/>
          <w:sz w:val="24"/>
          <w:szCs w:val="24"/>
        </w:rPr>
        <w:lastRenderedPageBreak/>
        <w:t>于特征提取和文本分类。具体实验如下。</w:t>
      </w:r>
    </w:p>
    <w:p w14:paraId="0F46B81A"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A、 CNN-GRU-1：单通道CNN-GRU网络，过滤窗口大小为1。</w:t>
      </w:r>
    </w:p>
    <w:p w14:paraId="27116CCD"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B、 CNN-GRU-3：单通道CNN-GRU网络，过滤窗口大小为3。</w:t>
      </w:r>
    </w:p>
    <w:p w14:paraId="6287C684"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C、 CNN-GRU-5：单频道CNN-GRU网络-过滤窗口大小为5。</w:t>
      </w:r>
    </w:p>
    <w:p w14:paraId="0DD7B230"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D、 CNN-GRU-7：单通道CNN-GRU网络，过滤窗口大小为7。</w:t>
      </w:r>
    </w:p>
    <w:p w14:paraId="26DB950F"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E、 双通道CNN-GRU-13：一个过滤窗口大小为1和3的双通道CNN-GRU网络。</w:t>
      </w:r>
    </w:p>
    <w:p w14:paraId="50F22E13"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F、 双通道CNN-GRU-35：一个双通道CNN-GRU网络，过滤窗口大小为3和5。</w:t>
      </w:r>
    </w:p>
    <w:p w14:paraId="75DE6FA2"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G、 双通道CNN-GRU-57：一个双通道CNN-GRU网络，过滤窗口大小为5和7。</w:t>
      </w:r>
    </w:p>
    <w:p w14:paraId="716D86CB"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以上实验结果见表5。可见，在姿态检测问题上，双通道方法比单通道方法有更好的效果。不同滤波</w:t>
      </w:r>
      <w:proofErr w:type="gramStart"/>
      <w:r w:rsidRPr="00CC46F5">
        <w:rPr>
          <w:rFonts w:asciiTheme="minorEastAsia" w:hAnsiTheme="minorEastAsia"/>
          <w:sz w:val="24"/>
          <w:szCs w:val="24"/>
        </w:rPr>
        <w:t>窗大小</w:t>
      </w:r>
      <w:proofErr w:type="gramEnd"/>
      <w:r w:rsidRPr="00CC46F5">
        <w:rPr>
          <w:rFonts w:asciiTheme="minorEastAsia" w:hAnsiTheme="minorEastAsia"/>
          <w:sz w:val="24"/>
          <w:szCs w:val="24"/>
        </w:rPr>
        <w:t>的两通道CNN-GRU融合网络的分类效果不同。当窗口大小为1和3时，对应的ACC和F1得分都是最高的，这表明可以达到最好的效果。</w:t>
      </w:r>
    </w:p>
    <w:p w14:paraId="11D91E26"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3） 与相关方法的比较</w:t>
      </w:r>
    </w:p>
    <w:p w14:paraId="516649C8" w14:textId="77777777" w:rsidR="00CC46F5" w:rsidRPr="00CC46F5" w:rsidRDefault="00CC46F5" w:rsidP="00CC46F5">
      <w:pPr>
        <w:spacing w:line="288" w:lineRule="auto"/>
        <w:ind w:firstLineChars="20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58B866DD" wp14:editId="354F0C7E">
            <wp:extent cx="3898900" cy="19050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98900" cy="1905000"/>
                    </a:xfrm>
                    <a:prstGeom prst="rect">
                      <a:avLst/>
                    </a:prstGeom>
                  </pic:spPr>
                </pic:pic>
              </a:graphicData>
            </a:graphic>
          </wp:inline>
        </w:drawing>
      </w:r>
    </w:p>
    <w:p w14:paraId="5C295D6A"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为了验证该方法的有效性，将其与支持向量机、CNN、GRU和Nanyu的混合模型进行了5次交叉验证。在每种情况下，矢量化文本都被输入到模型中，用于提取特征并对文本进行分类。</w:t>
      </w:r>
    </w:p>
    <w:p w14:paraId="39F18A98"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A、 SVM：矢量化文本用SVM进行处理。</w:t>
      </w:r>
    </w:p>
    <w:p w14:paraId="025EAFF5"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B、 CNN：矢量化文本由CNN处理。</w:t>
      </w:r>
    </w:p>
    <w:p w14:paraId="0590E91A"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C、 GRU：矢量化文本是用GRU处理的。</w:t>
      </w:r>
    </w:p>
    <w:p w14:paraId="234B4C89"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 xml:space="preserve">D、 </w:t>
      </w:r>
      <w:r w:rsidRPr="00CC46F5">
        <w:rPr>
          <w:rFonts w:asciiTheme="minorEastAsia" w:hAnsiTheme="minorEastAsia" w:hint="eastAsia"/>
          <w:sz w:val="24"/>
          <w:szCs w:val="24"/>
        </w:rPr>
        <w:t>Zhou</w:t>
      </w:r>
      <w:r w:rsidRPr="00CC46F5">
        <w:rPr>
          <w:rFonts w:asciiTheme="minorEastAsia" w:hAnsiTheme="minorEastAsia"/>
          <w:sz w:val="24"/>
          <w:szCs w:val="24"/>
        </w:rPr>
        <w:t>-NN：矢量化文本处理</w:t>
      </w:r>
    </w:p>
    <w:p w14:paraId="1AC3F62F"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詹博士开发的AS-biGRU-CNN模型。由于其数据库不同于我们的数据库，因此对一些参数进行了如下调整。</w:t>
      </w:r>
    </w:p>
    <w:p w14:paraId="6AC82C2C" w14:textId="77777777" w:rsidR="00CC46F5" w:rsidRPr="00CC46F5" w:rsidRDefault="00CC46F5" w:rsidP="00CC46F5">
      <w:pPr>
        <w:pStyle w:val="a9"/>
        <w:spacing w:line="288" w:lineRule="auto"/>
        <w:ind w:left="1260" w:firstLine="480"/>
        <w:rPr>
          <w:rFonts w:asciiTheme="minorEastAsia" w:hAnsiTheme="minorEastAsia"/>
          <w:i/>
          <w:sz w:val="24"/>
          <w:szCs w:val="24"/>
        </w:rPr>
      </w:pPr>
      <w:r w:rsidRPr="00CC46F5">
        <w:rPr>
          <w:rFonts w:asciiTheme="minorEastAsia" w:hAnsiTheme="minorEastAsia"/>
          <w:sz w:val="24"/>
          <w:szCs w:val="24"/>
        </w:rPr>
        <w:t>超参数：</w:t>
      </w:r>
      <m:oMath>
        <m:sSub>
          <m:sSubPr>
            <m:ctrlPr>
              <w:rPr>
                <w:rFonts w:ascii="Cambria Math" w:hAnsi="Cambria Math"/>
                <w:sz w:val="24"/>
                <w:szCs w:val="24"/>
              </w:rPr>
            </m:ctrlPr>
          </m:sSubPr>
          <m:e>
            <m:r>
              <w:rPr>
                <w:rFonts w:ascii="Cambria Math" w:hAnsi="Cambria Math" w:hint="eastAsia"/>
                <w:sz w:val="24"/>
                <w:szCs w:val="24"/>
              </w:rPr>
              <m:t>W</m:t>
            </m:r>
          </m:e>
          <m:sub>
            <m:r>
              <m:rPr>
                <m:sty m:val="p"/>
              </m:rPr>
              <w:rPr>
                <w:rFonts w:ascii="Cambria Math" w:hAnsi="Cambria Math"/>
                <w:sz w:val="24"/>
                <w:szCs w:val="24"/>
              </w:rPr>
              <m:t>WindowSize</m:t>
            </m:r>
          </m:sub>
        </m:sSub>
        <m:r>
          <w:rPr>
            <w:rFonts w:ascii="Cambria Math" w:hAnsi="Cambria Math"/>
            <w:sz w:val="24"/>
            <w:szCs w:val="24"/>
          </w:rPr>
          <m:t>=7</m:t>
        </m:r>
      </m:oMath>
      <w:r w:rsidRPr="00CC46F5">
        <w:rPr>
          <w:rFonts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HiddenSize</m:t>
            </m:r>
          </m:sub>
        </m:sSub>
        <m:r>
          <w:rPr>
            <w:rFonts w:ascii="Cambria Math" w:hAnsi="Cambria Math"/>
            <w:sz w:val="24"/>
            <w:szCs w:val="24"/>
          </w:rPr>
          <m:t>=128</m:t>
        </m:r>
      </m:oMath>
      <w:r w:rsidRPr="00CC46F5">
        <w:rPr>
          <w:rFonts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Pr>
              <m:t>word</m:t>
            </m:r>
          </m:sub>
        </m:sSub>
        <m:r>
          <w:rPr>
            <w:rFonts w:ascii="Cambria Math" w:hAnsi="Cambria Math"/>
            <w:sz w:val="24"/>
            <w:szCs w:val="24"/>
          </w:rPr>
          <m:t>=300</m:t>
        </m:r>
      </m:oMath>
      <w:r w:rsidRPr="00CC46F5">
        <w:rPr>
          <w:rFonts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drop</m:t>
            </m:r>
          </m:sub>
        </m:sSub>
        <m:r>
          <w:rPr>
            <w:rFonts w:ascii="Cambria Math" w:hAnsi="Cambria Math"/>
            <w:sz w:val="24"/>
            <w:szCs w:val="24"/>
          </w:rPr>
          <m:t>=0.5</m:t>
        </m:r>
      </m:oMath>
    </w:p>
    <w:p w14:paraId="1C5373EF"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AdaGrad参数：reg=</w:t>
      </w:r>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oMath>
      <w:r w:rsidRPr="00CC46F5">
        <w:rPr>
          <w:rFonts w:asciiTheme="minorEastAsia" w:hAnsiTheme="minorEastAsia"/>
          <w:sz w:val="24"/>
          <w:szCs w:val="24"/>
        </w:rPr>
        <w:t>，α=0.01</w:t>
      </w:r>
    </w:p>
    <w:p w14:paraId="48934EE5"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在上述参数中，：</w:t>
      </w:r>
      <m:oMath>
        <m:sSub>
          <m:sSubPr>
            <m:ctrlPr>
              <w:rPr>
                <w:rFonts w:ascii="Cambria Math" w:hAnsi="Cambria Math"/>
                <w:sz w:val="24"/>
                <w:szCs w:val="24"/>
              </w:rPr>
            </m:ctrlPr>
          </m:sSubPr>
          <m:e>
            <m:r>
              <w:rPr>
                <w:rFonts w:ascii="Cambria Math" w:hAnsi="Cambria Math" w:hint="eastAsia"/>
                <w:sz w:val="24"/>
                <w:szCs w:val="24"/>
              </w:rPr>
              <m:t>W</m:t>
            </m:r>
          </m:e>
          <m:sub>
            <m:r>
              <m:rPr>
                <m:sty m:val="p"/>
              </m:rPr>
              <w:rPr>
                <w:rFonts w:ascii="Cambria Math" w:hAnsi="Cambria Math"/>
                <w:sz w:val="24"/>
                <w:szCs w:val="24"/>
              </w:rPr>
              <m:t>WindowSize</m:t>
            </m:r>
          </m:sub>
        </m:sSub>
      </m:oMath>
      <w:r w:rsidRPr="00CC46F5">
        <w:rPr>
          <w:rFonts w:asciiTheme="minorEastAsia" w:hAnsiTheme="minorEastAsia"/>
          <w:sz w:val="24"/>
          <w:szCs w:val="24"/>
        </w:rPr>
        <w:t>是CNN层的滤波窗口大小，它决定了卷积</w:t>
      </w:r>
      <w:r w:rsidRPr="00CC46F5">
        <w:rPr>
          <w:rFonts w:asciiTheme="minorEastAsia" w:hAnsiTheme="minorEastAsia"/>
          <w:sz w:val="24"/>
          <w:szCs w:val="24"/>
        </w:rPr>
        <w:lastRenderedPageBreak/>
        <w:t>层一次处理多少个字的嵌入。</w:t>
      </w:r>
      <m:oMath>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HiddenSize</m:t>
            </m:r>
          </m:sub>
        </m:sSub>
      </m:oMath>
      <w:r w:rsidRPr="00CC46F5">
        <w:rPr>
          <w:rFonts w:asciiTheme="minorEastAsia" w:hAnsiTheme="minorEastAsia"/>
          <w:sz w:val="24"/>
          <w:szCs w:val="24"/>
        </w:rPr>
        <w:t>是隐藏层输出大小。</w:t>
      </w: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Pr>
              <m:t>word</m:t>
            </m:r>
          </m:sub>
        </m:sSub>
      </m:oMath>
      <w:r w:rsidRPr="00CC46F5">
        <w:rPr>
          <w:rFonts w:asciiTheme="minorEastAsia" w:hAnsiTheme="minorEastAsia"/>
          <w:sz w:val="24"/>
          <w:szCs w:val="24"/>
        </w:rPr>
        <w:t>是词嵌入的维度。</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drop</m:t>
            </m:r>
          </m:sub>
        </m:sSub>
      </m:oMath>
      <w:r w:rsidRPr="00CC46F5">
        <w:rPr>
          <w:rFonts w:asciiTheme="minorEastAsia" w:hAnsiTheme="minorEastAsia"/>
          <w:sz w:val="24"/>
          <w:szCs w:val="24"/>
        </w:rPr>
        <w:t>是退出字嵌入以加快处理速度的可能性。AdaGrad采用reg和</w:t>
      </w:r>
      <w:r w:rsidRPr="00CC46F5">
        <w:rPr>
          <w:rFonts w:ascii="Cambria" w:hAnsi="Cambria" w:cs="Cambria"/>
          <w:sz w:val="24"/>
          <w:szCs w:val="24"/>
        </w:rPr>
        <w:t>ĺ</w:t>
      </w:r>
      <w:proofErr w:type="gramStart"/>
      <w:r w:rsidRPr="00CC46F5">
        <w:rPr>
          <w:rFonts w:asciiTheme="minorEastAsia" w:hAnsiTheme="minorEastAsia"/>
          <w:sz w:val="24"/>
          <w:szCs w:val="24"/>
        </w:rPr>
        <w:t>”</w:t>
      </w:r>
      <w:proofErr w:type="gramEnd"/>
      <w:r w:rsidRPr="00CC46F5">
        <w:rPr>
          <w:rFonts w:asciiTheme="minorEastAsia" w:hAnsiTheme="minorEastAsia"/>
          <w:sz w:val="24"/>
          <w:szCs w:val="24"/>
        </w:rPr>
        <w:t>参数。</w:t>
      </w:r>
    </w:p>
    <w:p w14:paraId="56469470"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 xml:space="preserve">E、 </w:t>
      </w:r>
      <w:r w:rsidRPr="00CC46F5">
        <w:rPr>
          <w:rFonts w:asciiTheme="minorEastAsia" w:hAnsiTheme="minorEastAsia" w:hint="eastAsia"/>
          <w:sz w:val="24"/>
          <w:szCs w:val="24"/>
        </w:rPr>
        <w:t>Nanyu</w:t>
      </w:r>
      <w:r w:rsidRPr="00CC46F5">
        <w:rPr>
          <w:rFonts w:asciiTheme="minorEastAsia" w:hAnsiTheme="minorEastAsia"/>
          <w:sz w:val="24"/>
          <w:szCs w:val="24"/>
        </w:rPr>
        <w:t>-NN：矢量化文本采用南宇开发的混合模型进行处理。模型参数如下。</w:t>
      </w:r>
    </w:p>
    <w:p w14:paraId="6CB96015"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超参数：</w:t>
      </w:r>
      <m:oMath>
        <m:sSub>
          <m:sSubPr>
            <m:ctrlPr>
              <w:rPr>
                <w:rFonts w:ascii="Cambria Math" w:hAnsi="Cambria Math"/>
                <w:sz w:val="24"/>
                <w:szCs w:val="24"/>
              </w:rPr>
            </m:ctrlPr>
          </m:sSubPr>
          <m:e>
            <m:r>
              <w:rPr>
                <w:rFonts w:ascii="Cambria Math" w:hAnsi="Cambria Math" w:hint="eastAsia"/>
                <w:sz w:val="24"/>
                <w:szCs w:val="24"/>
              </w:rPr>
              <m:t>W</m:t>
            </m:r>
          </m:e>
          <m:sub>
            <m:r>
              <m:rPr>
                <m:sty m:val="p"/>
              </m:rPr>
              <w:rPr>
                <w:rFonts w:ascii="Cambria Math" w:hAnsi="Cambria Math"/>
                <w:sz w:val="24"/>
                <w:szCs w:val="24"/>
              </w:rPr>
              <m:t>WindowSize</m:t>
            </m:r>
          </m:sub>
        </m:sSub>
      </m:oMath>
      <w:r w:rsidRPr="00CC46F5">
        <w:rPr>
          <w:rFonts w:asciiTheme="minorEastAsia" w:hAnsiTheme="minorEastAsia"/>
          <w:sz w:val="24"/>
          <w:szCs w:val="24"/>
        </w:rPr>
        <w:t>=5，</w:t>
      </w:r>
      <m:oMath>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HiddenSize</m:t>
            </m:r>
          </m:sub>
        </m:sSub>
      </m:oMath>
      <w:r w:rsidRPr="00CC46F5">
        <w:rPr>
          <w:rFonts w:asciiTheme="minorEastAsia" w:hAnsiTheme="minorEastAsia"/>
          <w:sz w:val="24"/>
          <w:szCs w:val="24"/>
        </w:rPr>
        <w:t>=50，</w:t>
      </w: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Pr>
              <m:t>word</m:t>
            </m:r>
          </m:sub>
        </m:sSub>
      </m:oMath>
      <w:r w:rsidRPr="00CC46F5">
        <w:rPr>
          <w:rFonts w:asciiTheme="minorEastAsia" w:hAnsiTheme="minorEastAsia"/>
          <w:sz w:val="24"/>
          <w:szCs w:val="24"/>
        </w:rPr>
        <w:t>=50，</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drop</m:t>
            </m:r>
          </m:sub>
        </m:sSub>
      </m:oMath>
      <w:r w:rsidRPr="00CC46F5">
        <w:rPr>
          <w:rFonts w:asciiTheme="minorEastAsia" w:hAnsiTheme="minorEastAsia"/>
          <w:sz w:val="24"/>
          <w:szCs w:val="24"/>
        </w:rPr>
        <w:t>=0.5</w:t>
      </w:r>
    </w:p>
    <w:p w14:paraId="1EA7E5D7"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AdaGrad参数：reg=</w:t>
      </w:r>
      <m:oMath>
        <m:sSup>
          <m:sSupPr>
            <m:ctrlPr>
              <w:rPr>
                <w:rFonts w:ascii="Cambria Math" w:hAnsi="Cambria Math"/>
                <w:i/>
                <w:sz w:val="24"/>
                <w:szCs w:val="24"/>
              </w:rPr>
            </m:ctrlPr>
          </m:sSupPr>
          <m:e>
            <m:r>
              <w:rPr>
                <w:rFonts w:ascii="Cambria Math" w:hAnsi="Cambria Math"/>
                <w:sz w:val="24"/>
                <w:szCs w:val="24"/>
              </w:rPr>
              <m:t>10</m:t>
            </m:r>
          </m:e>
          <m:sup>
            <m:r>
              <w:rPr>
                <w:rFonts w:ascii="Cambria Math" w:hAnsi="Cambria Math"/>
                <w:sz w:val="24"/>
                <w:szCs w:val="24"/>
              </w:rPr>
              <m:t>-8</m:t>
            </m:r>
          </m:sup>
        </m:sSup>
      </m:oMath>
      <w:r w:rsidRPr="00CC46F5">
        <w:rPr>
          <w:rFonts w:asciiTheme="minorEastAsia" w:hAnsiTheme="minorEastAsia"/>
          <w:sz w:val="24"/>
          <w:szCs w:val="24"/>
        </w:rPr>
        <w:t>，α=0.01</w:t>
      </w:r>
    </w:p>
    <w:p w14:paraId="2A292546"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在上述参数中，</w:t>
      </w:r>
      <m:oMath>
        <m:sSub>
          <m:sSubPr>
            <m:ctrlPr>
              <w:rPr>
                <w:rFonts w:ascii="Cambria Math" w:hAnsi="Cambria Math"/>
                <w:sz w:val="24"/>
                <w:szCs w:val="24"/>
              </w:rPr>
            </m:ctrlPr>
          </m:sSubPr>
          <m:e>
            <m:r>
              <w:rPr>
                <w:rFonts w:ascii="Cambria Math" w:hAnsi="Cambria Math" w:hint="eastAsia"/>
                <w:sz w:val="24"/>
                <w:szCs w:val="24"/>
              </w:rPr>
              <m:t>W</m:t>
            </m:r>
          </m:e>
          <m:sub>
            <m:r>
              <m:rPr>
                <m:sty m:val="p"/>
              </m:rPr>
              <w:rPr>
                <w:rFonts w:ascii="Cambria Math" w:hAnsi="Cambria Math"/>
                <w:sz w:val="24"/>
                <w:szCs w:val="24"/>
              </w:rPr>
              <m:t>WindowSize</m:t>
            </m:r>
          </m:sub>
        </m:sSub>
      </m:oMath>
      <w:r w:rsidRPr="00CC46F5">
        <w:rPr>
          <w:rFonts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h</m:t>
            </m:r>
          </m:e>
          <m:sub>
            <m:r>
              <m:rPr>
                <m:sty m:val="p"/>
              </m:rPr>
              <w:rPr>
                <w:rFonts w:ascii="Cambria Math" w:hAnsi="Cambria Math"/>
                <w:sz w:val="24"/>
                <w:szCs w:val="24"/>
              </w:rPr>
              <m:t>HiddenSize</m:t>
            </m:r>
          </m:sub>
        </m:sSub>
      </m:oMath>
      <w:r w:rsidRPr="00CC46F5">
        <w:rPr>
          <w:rFonts w:asciiTheme="minorEastAsia" w:hAnsiTheme="minorEastAsia"/>
          <w:sz w:val="24"/>
          <w:szCs w:val="24"/>
        </w:rPr>
        <w:t>、</w:t>
      </w:r>
      <m:oMath>
        <m:sSub>
          <m:sSubPr>
            <m:ctrlPr>
              <w:rPr>
                <w:rFonts w:ascii="Cambria Math" w:hAnsi="Cambria Math"/>
                <w:sz w:val="24"/>
                <w:szCs w:val="24"/>
              </w:rPr>
            </m:ctrlPr>
          </m:sSubPr>
          <m:e>
            <m:r>
              <w:rPr>
                <w:rFonts w:ascii="Cambria Math" w:hAnsi="Cambria Math"/>
                <w:sz w:val="24"/>
                <w:szCs w:val="24"/>
              </w:rPr>
              <m:t>e</m:t>
            </m:r>
          </m:e>
          <m:sub>
            <m:r>
              <m:rPr>
                <m:sty m:val="p"/>
              </m:rPr>
              <w:rPr>
                <w:rFonts w:ascii="Cambria Math" w:hAnsi="Cambria Math"/>
                <w:sz w:val="24"/>
                <w:szCs w:val="24"/>
              </w:rPr>
              <m:t>word</m:t>
            </m:r>
          </m:sub>
        </m:sSub>
      </m:oMath>
      <w:r w:rsidRPr="00CC46F5">
        <w:rPr>
          <w:rFonts w:asciiTheme="minorEastAsia" w:hAnsiTheme="minorEastAsia"/>
          <w:sz w:val="24"/>
          <w:szCs w:val="24"/>
        </w:rPr>
        <w:t>和</w:t>
      </w:r>
      <m:oMath>
        <m:sSub>
          <m:sSubPr>
            <m:ctrlPr>
              <w:rPr>
                <w:rFonts w:ascii="Cambria Math" w:hAnsi="Cambria Math"/>
                <w:sz w:val="24"/>
                <w:szCs w:val="24"/>
              </w:rPr>
            </m:ctrlPr>
          </m:sSubPr>
          <m:e>
            <m:r>
              <w:rPr>
                <w:rFonts w:ascii="Cambria Math" w:hAnsi="Cambria Math"/>
                <w:sz w:val="24"/>
                <w:szCs w:val="24"/>
              </w:rPr>
              <m:t>p</m:t>
            </m:r>
          </m:e>
          <m:sub>
            <m:r>
              <w:rPr>
                <w:rFonts w:ascii="Cambria Math" w:hAnsi="Cambria Math"/>
                <w:sz w:val="24"/>
                <w:szCs w:val="24"/>
              </w:rPr>
              <m:t>drop</m:t>
            </m:r>
          </m:sub>
        </m:sSub>
      </m:oMath>
      <w:r w:rsidRPr="00CC46F5">
        <w:rPr>
          <w:rFonts w:asciiTheme="minorEastAsia" w:hAnsiTheme="minorEastAsia"/>
          <w:sz w:val="24"/>
          <w:szCs w:val="24"/>
        </w:rPr>
        <w:t>的定义与Zhou-NN模型中的定义相同。</w:t>
      </w:r>
    </w:p>
    <w:p w14:paraId="0787C2CD"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F、 双CNN-GRU：文本矢量化结果用所选模型（Dual-CNN-GRU-13）进行处理。</w:t>
      </w:r>
    </w:p>
    <w:p w14:paraId="7E48FA2D"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不同方法的比较结果见表6。可以看出：</w:t>
      </w:r>
    </w:p>
    <w:p w14:paraId="50B28A08" w14:textId="77777777" w:rsidR="00CC46F5" w:rsidRPr="00CC46F5" w:rsidRDefault="00CC46F5" w:rsidP="00CC46F5">
      <w:pPr>
        <w:pStyle w:val="a9"/>
        <w:spacing w:line="288" w:lineRule="auto"/>
        <w:ind w:left="126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349F204E" wp14:editId="57A724B4">
            <wp:extent cx="3797300" cy="19939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7300" cy="1993900"/>
                    </a:xfrm>
                    <a:prstGeom prst="rect">
                      <a:avLst/>
                    </a:prstGeom>
                  </pic:spPr>
                </pic:pic>
              </a:graphicData>
            </a:graphic>
          </wp:inline>
        </w:drawing>
      </w:r>
    </w:p>
    <w:p w14:paraId="6C662E25"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hint="eastAsia"/>
          <w:sz w:val="24"/>
          <w:szCs w:val="24"/>
        </w:rPr>
        <w:t>1</w:t>
      </w:r>
      <w:r w:rsidRPr="00CC46F5">
        <w:rPr>
          <w:rFonts w:asciiTheme="minorEastAsia" w:hAnsiTheme="minorEastAsia"/>
          <w:sz w:val="24"/>
          <w:szCs w:val="24"/>
        </w:rPr>
        <w:t>. 与传统的机器学习方法相比，我们的方法具有显著的优势，因为ACC和F1平均成绩分别提高了近13.1%和15.6%。一般来说，传统的机器学习方法涉及特征工程，泛化能力差。现有的通用特征在姿态检测中表现不佳。我们的方法可以通过深度学习自动提取隐藏在数据中的特征，从而利用实际的数据分布。</w:t>
      </w:r>
    </w:p>
    <w:p w14:paraId="27052818"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2. 与CNN和GRU等单一结构的网络模型相比，ACCs分别提高了6.2%和5.6%，F1平均值分别提高了11.6%和3.3%，表明该方法可以得到更好的分类结果。因此，对于姿态检测问题，结合CNN提取空间特征的能力和GRU提取时间特征的能力，可以取得较好的效果。</w:t>
      </w:r>
    </w:p>
    <w:p w14:paraId="0BDFF4DE"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hint="eastAsia"/>
          <w:sz w:val="24"/>
          <w:szCs w:val="24"/>
        </w:rPr>
        <w:t>3</w:t>
      </w:r>
      <w:r w:rsidRPr="00CC46F5">
        <w:rPr>
          <w:rFonts w:asciiTheme="minorEastAsia" w:hAnsiTheme="minorEastAsia"/>
          <w:sz w:val="24"/>
          <w:szCs w:val="24"/>
        </w:rPr>
        <w:t>. 与周的神经网络相比，我们没有使用注意机制来融合目标和文本信息，而是使用GRU来完成这一过程。然而，两种方法都取得了很好的效果，ACC和F1平均值分别比</w:t>
      </w:r>
      <w:r w:rsidRPr="00CC46F5">
        <w:rPr>
          <w:rFonts w:asciiTheme="minorEastAsia" w:hAnsiTheme="minorEastAsia" w:hint="eastAsia"/>
          <w:sz w:val="24"/>
          <w:szCs w:val="24"/>
        </w:rPr>
        <w:t>zhou</w:t>
      </w:r>
      <w:r w:rsidRPr="00CC46F5">
        <w:rPr>
          <w:rFonts w:asciiTheme="minorEastAsia" w:hAnsiTheme="minorEastAsia"/>
          <w:sz w:val="24"/>
          <w:szCs w:val="24"/>
        </w:rPr>
        <w:t>-NN高0.1%和0.3%，这可能说明利用注意机制</w:t>
      </w:r>
      <w:proofErr w:type="gramStart"/>
      <w:r w:rsidRPr="00CC46F5">
        <w:rPr>
          <w:rFonts w:asciiTheme="minorEastAsia" w:hAnsiTheme="minorEastAsia"/>
          <w:sz w:val="24"/>
          <w:szCs w:val="24"/>
        </w:rPr>
        <w:t>来结合</w:t>
      </w:r>
      <w:proofErr w:type="gramEnd"/>
      <w:r w:rsidRPr="00CC46F5">
        <w:rPr>
          <w:rFonts w:asciiTheme="minorEastAsia" w:hAnsiTheme="minorEastAsia"/>
          <w:sz w:val="24"/>
          <w:szCs w:val="24"/>
        </w:rPr>
        <w:t>目标和话题是一种很好的方法。</w:t>
      </w:r>
    </w:p>
    <w:p w14:paraId="29C19B74"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hint="eastAsia"/>
          <w:sz w:val="24"/>
          <w:szCs w:val="24"/>
        </w:rPr>
        <w:t>4</w:t>
      </w:r>
      <w:r w:rsidRPr="00CC46F5">
        <w:rPr>
          <w:rFonts w:asciiTheme="minorEastAsia" w:hAnsiTheme="minorEastAsia"/>
          <w:sz w:val="24"/>
          <w:szCs w:val="24"/>
        </w:rPr>
        <w:t>. 与南宇的神经网络相比，该分类是通过融合两个具有不同大小滤波窗的CNN-GRU网络模型来实现的。实验结果表明，该方法的ACC和F1平均值分别比南宇神经网络的ACC和F1平均值高1.1%和2.2%，表明该方法能</w:t>
      </w:r>
      <w:r w:rsidRPr="00CC46F5">
        <w:rPr>
          <w:rFonts w:asciiTheme="minorEastAsia" w:hAnsiTheme="minorEastAsia"/>
          <w:sz w:val="24"/>
          <w:szCs w:val="24"/>
        </w:rPr>
        <w:lastRenderedPageBreak/>
        <w:t>提高姿态检测的有效性。</w:t>
      </w:r>
    </w:p>
    <w:p w14:paraId="03756A77"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原则上，该模型的两个通道都可以通过大小为1和3的过滤器</w:t>
      </w:r>
      <w:proofErr w:type="gramStart"/>
      <w:r w:rsidRPr="00CC46F5">
        <w:rPr>
          <w:rFonts w:asciiTheme="minorEastAsia" w:hAnsiTheme="minorEastAsia"/>
          <w:sz w:val="24"/>
          <w:szCs w:val="24"/>
        </w:rPr>
        <w:t>提取微博的</w:t>
      </w:r>
      <w:proofErr w:type="gramEnd"/>
      <w:r w:rsidRPr="00CC46F5">
        <w:rPr>
          <w:rFonts w:asciiTheme="minorEastAsia" w:hAnsiTheme="minorEastAsia"/>
          <w:sz w:val="24"/>
          <w:szCs w:val="24"/>
        </w:rPr>
        <w:t>1-gram和3-gram特征。Nanyu的模型有一个大小为5的过滤器，这意味着它只能提取5克的特征。因此，我们的模型比Nanyu模型能更好地表达</w:t>
      </w:r>
      <w:proofErr w:type="gramStart"/>
      <w:r w:rsidRPr="00CC46F5">
        <w:rPr>
          <w:rFonts w:asciiTheme="minorEastAsia" w:hAnsiTheme="minorEastAsia"/>
          <w:sz w:val="24"/>
          <w:szCs w:val="24"/>
        </w:rPr>
        <w:t>中文微博词长</w:t>
      </w:r>
      <w:proofErr w:type="gramEnd"/>
      <w:r w:rsidRPr="00CC46F5">
        <w:rPr>
          <w:rFonts w:asciiTheme="minorEastAsia" w:hAnsiTheme="minorEastAsia"/>
          <w:sz w:val="24"/>
          <w:szCs w:val="24"/>
        </w:rPr>
        <w:t>的多样性，因此在姿态检测的准确性上优于Nanyu模型。</w:t>
      </w:r>
    </w:p>
    <w:p w14:paraId="4A8208FC" w14:textId="77777777" w:rsidR="00CC46F5" w:rsidRPr="00CC46F5" w:rsidRDefault="00CC46F5" w:rsidP="00CC46F5">
      <w:pPr>
        <w:spacing w:line="288" w:lineRule="auto"/>
        <w:ind w:firstLineChars="200" w:firstLine="480"/>
        <w:rPr>
          <w:rFonts w:asciiTheme="minorEastAsia" w:hAnsiTheme="minorEastAsia"/>
          <w:sz w:val="24"/>
          <w:szCs w:val="24"/>
        </w:rPr>
      </w:pPr>
      <w:r w:rsidRPr="00CC46F5">
        <w:rPr>
          <w:rFonts w:asciiTheme="minorEastAsia" w:hAnsiTheme="minorEastAsia"/>
          <w:sz w:val="24"/>
          <w:szCs w:val="24"/>
        </w:rPr>
        <w:t>4）</w:t>
      </w:r>
      <w:r w:rsidRPr="00CC46F5">
        <w:rPr>
          <w:rFonts w:asciiTheme="minorEastAsia" w:hAnsiTheme="minorEastAsia" w:hint="eastAsia"/>
          <w:sz w:val="24"/>
          <w:szCs w:val="24"/>
        </w:rPr>
        <w:t>与</w:t>
      </w:r>
      <w:r w:rsidRPr="00CC46F5">
        <w:rPr>
          <w:rFonts w:asciiTheme="minorEastAsia" w:hAnsiTheme="minorEastAsia"/>
          <w:sz w:val="24"/>
          <w:szCs w:val="24"/>
        </w:rPr>
        <w:t>多通CNN-GRU模型</w:t>
      </w:r>
      <w:r w:rsidRPr="00CC46F5">
        <w:rPr>
          <w:rFonts w:asciiTheme="minorEastAsia" w:hAnsiTheme="minorEastAsia" w:hint="eastAsia"/>
          <w:sz w:val="24"/>
          <w:szCs w:val="24"/>
        </w:rPr>
        <w:t>的对比</w:t>
      </w:r>
    </w:p>
    <w:p w14:paraId="799F7666" w14:textId="77777777" w:rsidR="00CC46F5" w:rsidRPr="00CC46F5" w:rsidRDefault="00CC46F5" w:rsidP="00CC46F5">
      <w:pPr>
        <w:pStyle w:val="a9"/>
        <w:spacing w:line="288" w:lineRule="auto"/>
        <w:ind w:left="1260" w:firstLine="480"/>
        <w:rPr>
          <w:rFonts w:asciiTheme="minorEastAsia" w:hAnsiTheme="minorEastAsia"/>
          <w:sz w:val="24"/>
          <w:szCs w:val="24"/>
        </w:rPr>
      </w:pPr>
      <w:r w:rsidRPr="00CC46F5">
        <w:rPr>
          <w:rFonts w:asciiTheme="minorEastAsia" w:hAnsiTheme="minorEastAsia"/>
          <w:sz w:val="24"/>
          <w:szCs w:val="24"/>
        </w:rPr>
        <w:t>为了比较不同信道数的影响，将单信道、双信道、三信道、五信道和八信道的CNN-GRU模型与南宇神经网络基线进行了比较。在深度学习领域，随着模型结构复杂度的增加，运行速度会减慢。然而，由于模型结构的复杂性很难用数值方法量化，因此用处理相同数据的时间来表示该算法的速度。具体实验如下。</w:t>
      </w:r>
    </w:p>
    <w:p w14:paraId="758E1280" w14:textId="77777777" w:rsidR="00CC46F5" w:rsidRPr="00CC46F5" w:rsidRDefault="00CC46F5" w:rsidP="00CC46F5">
      <w:pPr>
        <w:pStyle w:val="a9"/>
        <w:numPr>
          <w:ilvl w:val="0"/>
          <w:numId w:val="17"/>
        </w:numPr>
        <w:spacing w:line="288" w:lineRule="auto"/>
        <w:ind w:firstLine="480"/>
        <w:rPr>
          <w:rFonts w:asciiTheme="minorEastAsia" w:hAnsiTheme="minorEastAsia"/>
          <w:sz w:val="24"/>
          <w:szCs w:val="24"/>
        </w:rPr>
      </w:pPr>
      <w:r w:rsidRPr="00CC46F5">
        <w:rPr>
          <w:rFonts w:asciiTheme="minorEastAsia" w:hAnsiTheme="minorEastAsia"/>
          <w:sz w:val="24"/>
          <w:szCs w:val="24"/>
        </w:rPr>
        <w:t>Z</w:t>
      </w:r>
      <w:r w:rsidRPr="00CC46F5">
        <w:rPr>
          <w:rFonts w:asciiTheme="minorEastAsia" w:hAnsiTheme="minorEastAsia" w:hint="eastAsia"/>
          <w:sz w:val="24"/>
          <w:szCs w:val="24"/>
        </w:rPr>
        <w:t>hou</w:t>
      </w:r>
      <w:r w:rsidRPr="00CC46F5">
        <w:rPr>
          <w:rFonts w:asciiTheme="minorEastAsia" w:hAnsiTheme="minorEastAsia"/>
          <w:sz w:val="24"/>
          <w:szCs w:val="24"/>
        </w:rPr>
        <w:t>-NN：用周的训练AS-biGRU-CNN模型来处理测试数据集。</w:t>
      </w:r>
    </w:p>
    <w:p w14:paraId="6668A49F"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B、 </w:t>
      </w:r>
      <w:r w:rsidRPr="00CC46F5">
        <w:rPr>
          <w:rFonts w:asciiTheme="minorEastAsia" w:hAnsiTheme="minorEastAsia" w:hint="eastAsia"/>
          <w:sz w:val="24"/>
          <w:szCs w:val="24"/>
        </w:rPr>
        <w:t>N</w:t>
      </w:r>
      <w:r w:rsidRPr="00CC46F5">
        <w:rPr>
          <w:rFonts w:asciiTheme="minorEastAsia" w:hAnsiTheme="minorEastAsia"/>
          <w:sz w:val="24"/>
          <w:szCs w:val="24"/>
        </w:rPr>
        <w:t>anyu-NN：利用南雨训练的混合模型对测试数据集进行处理。</w:t>
      </w:r>
    </w:p>
    <w:p w14:paraId="578045CC"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C、 CNN-GRU：矢量化文本通过一个单通道CNN-GRU网络进行处理，过滤窗口大小为5。</w:t>
      </w:r>
    </w:p>
    <w:p w14:paraId="6F027B5F"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D、 </w:t>
      </w:r>
      <w:r w:rsidRPr="00CC46F5">
        <w:rPr>
          <w:rFonts w:asciiTheme="minorEastAsia" w:hAnsiTheme="minorEastAsia" w:hint="eastAsia"/>
          <w:sz w:val="24"/>
          <w:szCs w:val="24"/>
        </w:rPr>
        <w:t>D</w:t>
      </w:r>
      <w:r w:rsidRPr="00CC46F5">
        <w:rPr>
          <w:rFonts w:asciiTheme="minorEastAsia" w:hAnsiTheme="minorEastAsia"/>
          <w:sz w:val="24"/>
          <w:szCs w:val="24"/>
        </w:rPr>
        <w:t>ual-CNN-GRU：矢量化文本输入到双通道CNN-GRU网络，过滤窗口大小为1和3。</w:t>
      </w:r>
    </w:p>
    <w:p w14:paraId="4D43EAAA"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E、 </w:t>
      </w:r>
      <w:r w:rsidRPr="00CC46F5">
        <w:rPr>
          <w:rFonts w:asciiTheme="minorEastAsia" w:hAnsiTheme="minorEastAsia" w:hint="eastAsia"/>
          <w:sz w:val="24"/>
          <w:szCs w:val="24"/>
        </w:rPr>
        <w:t>T</w:t>
      </w:r>
      <w:r w:rsidRPr="00CC46F5">
        <w:rPr>
          <w:rFonts w:asciiTheme="minorEastAsia" w:hAnsiTheme="minorEastAsia"/>
          <w:sz w:val="24"/>
          <w:szCs w:val="24"/>
        </w:rPr>
        <w:t>hree-CNN-GRU：矢量化文本被输入到三通道CNN-GRU网络，过滤窗口大小为1、2和3。</w:t>
      </w:r>
    </w:p>
    <w:p w14:paraId="418E5F0A"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F、 </w:t>
      </w:r>
      <w:r w:rsidRPr="00CC46F5">
        <w:rPr>
          <w:rFonts w:asciiTheme="minorEastAsia" w:hAnsiTheme="minorEastAsia" w:hint="eastAsia"/>
          <w:sz w:val="24"/>
          <w:szCs w:val="24"/>
        </w:rPr>
        <w:t>F</w:t>
      </w:r>
      <w:r w:rsidRPr="00CC46F5">
        <w:rPr>
          <w:rFonts w:asciiTheme="minorEastAsia" w:hAnsiTheme="minorEastAsia"/>
          <w:sz w:val="24"/>
          <w:szCs w:val="24"/>
        </w:rPr>
        <w:t>ive-CNN-GRU：矢量化文本输入到五通道CNN-GRU网络，过滤窗口大小为1、2、3、4和5。</w:t>
      </w:r>
    </w:p>
    <w:p w14:paraId="0DE0CFF6"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G、 </w:t>
      </w:r>
      <w:r w:rsidRPr="00CC46F5">
        <w:rPr>
          <w:rFonts w:asciiTheme="minorEastAsia" w:hAnsiTheme="minorEastAsia" w:hint="eastAsia"/>
          <w:sz w:val="24"/>
          <w:szCs w:val="24"/>
        </w:rPr>
        <w:t>E</w:t>
      </w:r>
      <w:r w:rsidRPr="00CC46F5">
        <w:rPr>
          <w:rFonts w:asciiTheme="minorEastAsia" w:hAnsiTheme="minorEastAsia"/>
          <w:sz w:val="24"/>
          <w:szCs w:val="24"/>
        </w:rPr>
        <w:t>ight-CNN-GRU：矢量化文本输入到八通道CNN-GRU网络，过滤窗口大小为1、3、5、7、9、11、13和15。</w:t>
      </w:r>
    </w:p>
    <w:p w14:paraId="0496D53B"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实验结果见表7。可以看出：</w:t>
      </w:r>
    </w:p>
    <w:p w14:paraId="297EE924" w14:textId="77777777" w:rsidR="00CC46F5" w:rsidRPr="00CC46F5" w:rsidRDefault="00CC46F5" w:rsidP="00CC46F5">
      <w:pPr>
        <w:spacing w:line="288" w:lineRule="auto"/>
        <w:ind w:left="1280" w:firstLineChars="200" w:firstLine="480"/>
        <w:jc w:val="center"/>
        <w:rPr>
          <w:rFonts w:asciiTheme="minorEastAsia" w:hAnsiTheme="minorEastAsia"/>
          <w:sz w:val="24"/>
          <w:szCs w:val="24"/>
        </w:rPr>
      </w:pPr>
      <w:r w:rsidRPr="00CC46F5">
        <w:rPr>
          <w:rFonts w:asciiTheme="minorEastAsia" w:hAnsiTheme="minorEastAsia"/>
          <w:noProof/>
          <w:sz w:val="24"/>
          <w:szCs w:val="24"/>
        </w:rPr>
        <w:drawing>
          <wp:inline distT="0" distB="0" distL="0" distR="0" wp14:anchorId="4237FB76" wp14:editId="78B6B12F">
            <wp:extent cx="3835400" cy="22733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5400" cy="2273300"/>
                    </a:xfrm>
                    <a:prstGeom prst="rect">
                      <a:avLst/>
                    </a:prstGeom>
                  </pic:spPr>
                </pic:pic>
              </a:graphicData>
            </a:graphic>
          </wp:inline>
        </w:drawing>
      </w:r>
    </w:p>
    <w:p w14:paraId="04C2C01B"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 xml:space="preserve">A、 </w:t>
      </w:r>
      <w:r w:rsidRPr="00CC46F5">
        <w:rPr>
          <w:rFonts w:asciiTheme="minorEastAsia" w:hAnsiTheme="minorEastAsia" w:hint="eastAsia"/>
          <w:sz w:val="24"/>
          <w:szCs w:val="24"/>
        </w:rPr>
        <w:t>zhou</w:t>
      </w:r>
      <w:r w:rsidRPr="00CC46F5">
        <w:rPr>
          <w:rFonts w:asciiTheme="minorEastAsia" w:hAnsiTheme="minorEastAsia"/>
          <w:sz w:val="24"/>
          <w:szCs w:val="24"/>
        </w:rPr>
        <w:t>-</w:t>
      </w:r>
      <w:r w:rsidRPr="00CC46F5">
        <w:rPr>
          <w:rFonts w:asciiTheme="minorEastAsia" w:hAnsiTheme="minorEastAsia" w:hint="eastAsia"/>
          <w:sz w:val="24"/>
          <w:szCs w:val="24"/>
        </w:rPr>
        <w:t>NN</w:t>
      </w:r>
      <w:r w:rsidRPr="00CC46F5">
        <w:rPr>
          <w:rFonts w:asciiTheme="minorEastAsia" w:hAnsiTheme="minorEastAsia"/>
          <w:sz w:val="24"/>
          <w:szCs w:val="24"/>
        </w:rPr>
        <w:t>和CNN-GRU的结构区别在于前者使用注意机制。Zhou-NN利用Bi-GRU分别提取目标特征和文本特征，并将它们与注意机制相融合。</w:t>
      </w:r>
      <w:r w:rsidRPr="00CC46F5">
        <w:rPr>
          <w:rFonts w:asciiTheme="minorEastAsia" w:hAnsiTheme="minorEastAsia"/>
          <w:sz w:val="24"/>
          <w:szCs w:val="24"/>
        </w:rPr>
        <w:lastRenderedPageBreak/>
        <w:t>然而，CNN-GRU使用单个GRU直接完成上述过程，而不需要注意机制。因此，CNN-GRU的运行时间大大缩短。</w:t>
      </w:r>
    </w:p>
    <w:p w14:paraId="3E507DDC"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B、 南宇神经网络和CNN-GRU的结构区别在于前者基于双LSTM，后者基于GRU。双LSTM和GRU具有相似的精度，但GRU可以通过减少选通单元的数目来减少计算时间。因此，他们的Favg几乎是一样的，但南宇的模型比CNN-GRU的运行时间要长得多。</w:t>
      </w:r>
    </w:p>
    <w:p w14:paraId="30F947A6"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C、 与CNN-GRU相比，由于增加了频道，我们的模型的运行时间显著增加，但仍然比</w:t>
      </w:r>
      <w:r w:rsidRPr="00CC46F5">
        <w:rPr>
          <w:rFonts w:asciiTheme="minorEastAsia" w:hAnsiTheme="minorEastAsia" w:hint="eastAsia"/>
          <w:sz w:val="24"/>
          <w:szCs w:val="24"/>
        </w:rPr>
        <w:t>nanyu</w:t>
      </w:r>
      <w:r w:rsidRPr="00CC46F5">
        <w:rPr>
          <w:rFonts w:asciiTheme="minorEastAsia" w:hAnsiTheme="minorEastAsia"/>
          <w:sz w:val="24"/>
          <w:szCs w:val="24"/>
        </w:rPr>
        <w:t>-NN略快。同时，由于两个通道可以提取不同长度的n-gram特征，其精度优于CNN-GRU和Nanyu-NN。</w:t>
      </w:r>
    </w:p>
    <w:p w14:paraId="663E8644"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D、 随着通道数的增加，运行时间也增加，但姿态检测的精度并没有提高。其原因可能</w:t>
      </w:r>
      <w:proofErr w:type="gramStart"/>
      <w:r w:rsidRPr="00CC46F5">
        <w:rPr>
          <w:rFonts w:asciiTheme="minorEastAsia" w:hAnsiTheme="minorEastAsia"/>
          <w:sz w:val="24"/>
          <w:szCs w:val="24"/>
        </w:rPr>
        <w:t>是微博中</w:t>
      </w:r>
      <w:proofErr w:type="gramEnd"/>
      <w:r w:rsidRPr="00CC46F5">
        <w:rPr>
          <w:rFonts w:asciiTheme="minorEastAsia" w:hAnsiTheme="minorEastAsia"/>
          <w:sz w:val="24"/>
          <w:szCs w:val="24"/>
        </w:rPr>
        <w:t>的1-gram和3-gram特征比其他n-gram特征更适合姿态检测。将其他n-gram特征拼接到“1-gram”和“3-gram”特征将降低姿态检测的准确性。</w:t>
      </w:r>
    </w:p>
    <w:p w14:paraId="07B1CC2D" w14:textId="77777777" w:rsidR="00CC46F5" w:rsidRPr="00CC46F5" w:rsidRDefault="00CC46F5" w:rsidP="00CC46F5">
      <w:pPr>
        <w:spacing w:line="288" w:lineRule="auto"/>
        <w:ind w:left="1280" w:firstLineChars="200" w:firstLine="480"/>
        <w:rPr>
          <w:rFonts w:asciiTheme="minorEastAsia" w:hAnsiTheme="minorEastAsia"/>
          <w:sz w:val="24"/>
          <w:szCs w:val="24"/>
        </w:rPr>
      </w:pPr>
      <w:r w:rsidRPr="00CC46F5">
        <w:rPr>
          <w:rFonts w:asciiTheme="minorEastAsia" w:hAnsiTheme="minorEastAsia"/>
          <w:sz w:val="24"/>
          <w:szCs w:val="24"/>
        </w:rPr>
        <w:t>综上所述，双信道模型最适用于不同信道数的CNN-GRU模型。</w:t>
      </w:r>
    </w:p>
    <w:p w14:paraId="4AF29C49" w14:textId="77777777" w:rsidR="00CC46F5" w:rsidRPr="00CC46F5" w:rsidRDefault="00CC46F5" w:rsidP="00CC46F5">
      <w:pPr>
        <w:pStyle w:val="a9"/>
        <w:numPr>
          <w:ilvl w:val="0"/>
          <w:numId w:val="13"/>
        </w:numPr>
        <w:spacing w:line="288" w:lineRule="auto"/>
        <w:ind w:firstLine="482"/>
        <w:rPr>
          <w:rFonts w:asciiTheme="minorEastAsia" w:hAnsiTheme="minorEastAsia"/>
          <w:b/>
          <w:sz w:val="24"/>
          <w:szCs w:val="24"/>
        </w:rPr>
      </w:pPr>
      <w:r w:rsidRPr="00CC46F5">
        <w:rPr>
          <w:rFonts w:asciiTheme="minorEastAsia" w:hAnsiTheme="minorEastAsia" w:hint="eastAsia"/>
          <w:b/>
          <w:sz w:val="24"/>
          <w:szCs w:val="24"/>
        </w:rPr>
        <w:t>总结</w:t>
      </w:r>
    </w:p>
    <w:p w14:paraId="5862705D" w14:textId="77777777" w:rsidR="00CC46F5" w:rsidRPr="00CC46F5" w:rsidRDefault="00CC46F5" w:rsidP="00CC46F5">
      <w:pPr>
        <w:pStyle w:val="a9"/>
        <w:spacing w:line="288" w:lineRule="auto"/>
        <w:ind w:left="360" w:firstLine="480"/>
        <w:rPr>
          <w:rFonts w:asciiTheme="minorEastAsia" w:hAnsiTheme="minorEastAsia"/>
          <w:sz w:val="24"/>
          <w:szCs w:val="24"/>
        </w:rPr>
      </w:pPr>
      <w:r w:rsidRPr="00CC46F5">
        <w:rPr>
          <w:rFonts w:asciiTheme="minorEastAsia" w:hAnsiTheme="minorEastAsia"/>
          <w:sz w:val="24"/>
          <w:szCs w:val="24"/>
        </w:rPr>
        <w:t>在姿态检测领域，深度学习方法以其自动提取特征的能力成为研究热点。然而，CNN方法在处理时间序列数据时存在着信息丢失的问题，单一尺寸的滤波器不能准确提取不同长度的特征，限制了深度学习在姿态检测中的应用范围。为了解决上述问题，我们提出了一种基于双通道CNN-GRU融合网络模型的姿态检测方法，并用NLPCC 2016的数据进行了验证。实验结果表明，与传统的支持</w:t>
      </w:r>
      <w:proofErr w:type="gramStart"/>
      <w:r w:rsidRPr="00CC46F5">
        <w:rPr>
          <w:rFonts w:asciiTheme="minorEastAsia" w:hAnsiTheme="minorEastAsia"/>
          <w:sz w:val="24"/>
          <w:szCs w:val="24"/>
        </w:rPr>
        <w:t>向量机方法</w:t>
      </w:r>
      <w:proofErr w:type="gramEnd"/>
      <w:r w:rsidRPr="00CC46F5">
        <w:rPr>
          <w:rFonts w:asciiTheme="minorEastAsia" w:hAnsiTheme="minorEastAsia"/>
          <w:sz w:val="24"/>
          <w:szCs w:val="24"/>
        </w:rPr>
        <w:t>相比，该方法获得的ACC和F1平均得分分别提高了13.1%和15.6%以上。与CNN方法相比，改进率分别为6.2%和11.6%，比GRU方法提高了5.6%和3.3%，与南雨基线模型相比，改进率分别为1.1%和2.2%，但运行时间不变，精度与周氏基线模型相同，但运行时间较低比单一结构模型具有更好的分类效果。最后，我们发现随着滤波器尺寸的增加，运算时间增加，但精度并没有提高。因此，双通道CNN-GRU模型可能是最佳选择。今后将运用关注机制和更广泛的数据范围，不断改进和优化该方法。此外，基于此方法的舆情分析的发展将是未来的另一个研究方向。</w:t>
      </w:r>
    </w:p>
    <w:p w14:paraId="4A778529" w14:textId="77777777" w:rsidR="00FB45D0" w:rsidRPr="00CC46F5" w:rsidRDefault="00FB45D0" w:rsidP="00CC46F5">
      <w:pPr>
        <w:spacing w:line="288" w:lineRule="auto"/>
        <w:ind w:firstLineChars="200" w:firstLine="480"/>
        <w:rPr>
          <w:rFonts w:asciiTheme="minorEastAsia" w:hAnsiTheme="minorEastAsia"/>
          <w:sz w:val="24"/>
          <w:szCs w:val="24"/>
        </w:rPr>
      </w:pPr>
    </w:p>
    <w:sectPr w:rsidR="00FB45D0" w:rsidRPr="00CC46F5" w:rsidSect="0075738C">
      <w:headerReference w:type="default" r:id="rId45"/>
      <w:footerReference w:type="default" r:id="rId46"/>
      <w:pgSz w:w="11906" w:h="16838" w:code="9"/>
      <w:pgMar w:top="1418" w:right="1418" w:bottom="1418" w:left="1418" w:header="851" w:footer="850" w:gutter="0"/>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524158" w14:textId="77777777" w:rsidR="001226D9" w:rsidRDefault="001226D9" w:rsidP="0054351C">
      <w:r>
        <w:separator/>
      </w:r>
    </w:p>
  </w:endnote>
  <w:endnote w:type="continuationSeparator" w:id="0">
    <w:p w14:paraId="66613DB3" w14:textId="77777777" w:rsidR="001226D9" w:rsidRDefault="001226D9" w:rsidP="00543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dobe 黑体 Std R">
    <w:panose1 w:val="020B0400000000000000"/>
    <w:charset w:val="86"/>
    <w:family w:val="swiss"/>
    <w:notTrueType/>
    <w:pitch w:val="variable"/>
    <w:sig w:usb0="00000207" w:usb1="0A0F1810" w:usb2="00000016" w:usb3="00000000" w:csb0="00060007" w:csb1="00000000"/>
  </w:font>
  <w:font w:name="Cambria">
    <w:panose1 w:val="02040503050406030204"/>
    <w:charset w:val="00"/>
    <w:family w:val="roman"/>
    <w:pitch w:val="variable"/>
    <w:sig w:usb0="E00006FF" w:usb1="420024FF" w:usb2="02000000" w:usb3="00000000" w:csb0="0000019F" w:csb1="00000000"/>
  </w:font>
  <w:font w:name="瀹嬩綋">
    <w:altName w:val="方正舒体"/>
    <w:panose1 w:val="00000000000000000000"/>
    <w:charset w:val="86"/>
    <w:family w:val="auto"/>
    <w:notTrueType/>
    <w:pitch w:val="default"/>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2333334"/>
      <w:docPartObj>
        <w:docPartGallery w:val="Page Numbers (Bottom of Page)"/>
        <w:docPartUnique/>
      </w:docPartObj>
    </w:sdtPr>
    <w:sdtEndPr>
      <w:rPr>
        <w:rFonts w:ascii="Times New Roman" w:hAnsi="Times New Roman" w:cs="Times New Roman"/>
      </w:rPr>
    </w:sdtEndPr>
    <w:sdtContent>
      <w:p w14:paraId="555C4917" w14:textId="77777777" w:rsidR="00931CA5" w:rsidRDefault="00931CA5">
        <w:pPr>
          <w:pStyle w:val="a5"/>
          <w:jc w:val="center"/>
        </w:pPr>
        <w:r w:rsidRPr="0014414F">
          <w:rPr>
            <w:rFonts w:ascii="Times New Roman" w:hAnsi="Times New Roman" w:cs="Times New Roman"/>
          </w:rPr>
          <w:fldChar w:fldCharType="begin"/>
        </w:r>
        <w:r w:rsidRPr="0014414F">
          <w:rPr>
            <w:rFonts w:ascii="Times New Roman" w:hAnsi="Times New Roman" w:cs="Times New Roman"/>
          </w:rPr>
          <w:instrText xml:space="preserve"> PAGE   \* MERGEFORMAT </w:instrText>
        </w:r>
        <w:r w:rsidRPr="0014414F">
          <w:rPr>
            <w:rFonts w:ascii="Times New Roman" w:hAnsi="Times New Roman" w:cs="Times New Roman"/>
          </w:rPr>
          <w:fldChar w:fldCharType="separate"/>
        </w:r>
        <w:r w:rsidRPr="00DD7909">
          <w:rPr>
            <w:rFonts w:ascii="Times New Roman" w:hAnsi="Times New Roman" w:cs="Times New Roman"/>
            <w:noProof/>
          </w:rPr>
          <w:t>III</w:t>
        </w:r>
        <w:r w:rsidRPr="0014414F">
          <w:rPr>
            <w:rFonts w:ascii="Times New Roman" w:hAnsi="Times New Roman" w:cs="Times New Roman"/>
          </w:rPr>
          <w:fldChar w:fldCharType="end"/>
        </w:r>
      </w:p>
    </w:sdtContent>
  </w:sdt>
  <w:p w14:paraId="506CE234" w14:textId="77777777" w:rsidR="00931CA5" w:rsidRDefault="00931CA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9740959"/>
      <w:docPartObj>
        <w:docPartGallery w:val="Page Numbers (Bottom of Page)"/>
        <w:docPartUnique/>
      </w:docPartObj>
    </w:sdtPr>
    <w:sdtContent>
      <w:p w14:paraId="5063AC0E" w14:textId="77777777" w:rsidR="00931CA5" w:rsidRDefault="00931CA5">
        <w:pPr>
          <w:pStyle w:val="a5"/>
          <w:jc w:val="center"/>
        </w:pPr>
        <w:r w:rsidRPr="00C7780A">
          <w:rPr>
            <w:rFonts w:ascii="Times New Roman" w:hAnsi="Times New Roman" w:cs="Times New Roman"/>
          </w:rPr>
          <w:fldChar w:fldCharType="begin"/>
        </w:r>
        <w:r w:rsidRPr="00C7780A">
          <w:rPr>
            <w:rFonts w:ascii="Times New Roman" w:hAnsi="Times New Roman" w:cs="Times New Roman"/>
          </w:rPr>
          <w:instrText xml:space="preserve"> PAGE   \* MERGEFORMAT </w:instrText>
        </w:r>
        <w:r w:rsidRPr="00C7780A">
          <w:rPr>
            <w:rFonts w:ascii="Times New Roman" w:hAnsi="Times New Roman" w:cs="Times New Roman"/>
          </w:rPr>
          <w:fldChar w:fldCharType="separate"/>
        </w:r>
        <w:r w:rsidRPr="00C62CBB">
          <w:rPr>
            <w:rFonts w:ascii="Times New Roman" w:hAnsi="Times New Roman" w:cs="Times New Roman"/>
            <w:noProof/>
            <w:lang w:val="zh-CN"/>
          </w:rPr>
          <w:t>7</w:t>
        </w:r>
        <w:r w:rsidRPr="00C7780A">
          <w:rPr>
            <w:rFonts w:ascii="Times New Roman" w:hAnsi="Times New Roman" w:cs="Times New Roman"/>
          </w:rPr>
          <w:fldChar w:fldCharType="end"/>
        </w:r>
      </w:p>
    </w:sdtContent>
  </w:sdt>
  <w:p w14:paraId="1ACC7931" w14:textId="77777777" w:rsidR="00931CA5" w:rsidRDefault="00931CA5">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079C8" w14:textId="77777777" w:rsidR="00931CA5" w:rsidRDefault="00931CA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D1AFA" w14:textId="77777777" w:rsidR="001226D9" w:rsidRDefault="001226D9" w:rsidP="0054351C">
      <w:r>
        <w:separator/>
      </w:r>
    </w:p>
  </w:footnote>
  <w:footnote w:type="continuationSeparator" w:id="0">
    <w:p w14:paraId="4B957AA1" w14:textId="77777777" w:rsidR="001226D9" w:rsidRDefault="001226D9" w:rsidP="005435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CDC06D" w14:textId="77777777" w:rsidR="00931CA5" w:rsidRDefault="00931CA5" w:rsidP="00584CED">
    <w:pPr>
      <w:pStyle w:val="a3"/>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749C50" w14:textId="77777777" w:rsidR="00931CA5" w:rsidRPr="00E36344" w:rsidRDefault="00931CA5">
    <w:pPr>
      <w:pStyle w:val="a3"/>
      <w:rPr>
        <w:rFonts w:ascii="宋体" w:eastAsia="宋体" w:hAnsi="宋体"/>
      </w:rPr>
    </w:pPr>
    <w:r w:rsidRPr="00E36344">
      <w:rPr>
        <w:rFonts w:ascii="宋体" w:eastAsia="宋体" w:hAnsi="宋体" w:hint="eastAsia"/>
      </w:rPr>
      <w:t>北京邮电大学本科毕业设计</w:t>
    </w:r>
    <w:r>
      <w:rPr>
        <w:rFonts w:ascii="宋体" w:eastAsia="宋体" w:hAnsi="宋体" w:hint="eastAsia"/>
      </w:rPr>
      <w:t>(论文)</w:t>
    </w:r>
  </w:p>
  <w:p w14:paraId="1C9D7F9B" w14:textId="77777777" w:rsidR="00931CA5" w:rsidRDefault="00931CA5" w:rsidP="00944AFD">
    <w:pPr>
      <w:pStyle w:val="a3"/>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26428D" w14:textId="77777777" w:rsidR="00931CA5" w:rsidRPr="00E36344" w:rsidRDefault="00931CA5" w:rsidP="00584CE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355C"/>
    <w:multiLevelType w:val="multilevel"/>
    <w:tmpl w:val="9A1815B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466523E"/>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25513E78"/>
    <w:multiLevelType w:val="hybridMultilevel"/>
    <w:tmpl w:val="8522D2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676066C"/>
    <w:multiLevelType w:val="hybridMultilevel"/>
    <w:tmpl w:val="3D58CE16"/>
    <w:lvl w:ilvl="0" w:tplc="4A9807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AB025AA"/>
    <w:multiLevelType w:val="hybridMultilevel"/>
    <w:tmpl w:val="2EB42E98"/>
    <w:lvl w:ilvl="0" w:tplc="14AC5CB0">
      <w:start w:val="1"/>
      <w:numFmt w:val="japaneseCounting"/>
      <w:lvlText w:val="第%1章"/>
      <w:lvlJc w:val="left"/>
      <w:pPr>
        <w:ind w:left="2893" w:hanging="1080"/>
      </w:pPr>
      <w:rPr>
        <w:rFonts w:hint="default"/>
      </w:rPr>
    </w:lvl>
    <w:lvl w:ilvl="1" w:tplc="04090019" w:tentative="1">
      <w:start w:val="1"/>
      <w:numFmt w:val="lowerLetter"/>
      <w:lvlText w:val="%2)"/>
      <w:lvlJc w:val="left"/>
      <w:pPr>
        <w:ind w:left="2653" w:hanging="420"/>
      </w:pPr>
    </w:lvl>
    <w:lvl w:ilvl="2" w:tplc="0409001B" w:tentative="1">
      <w:start w:val="1"/>
      <w:numFmt w:val="lowerRoman"/>
      <w:lvlText w:val="%3."/>
      <w:lvlJc w:val="right"/>
      <w:pPr>
        <w:ind w:left="3073" w:hanging="420"/>
      </w:pPr>
    </w:lvl>
    <w:lvl w:ilvl="3" w:tplc="0409000F" w:tentative="1">
      <w:start w:val="1"/>
      <w:numFmt w:val="decimal"/>
      <w:lvlText w:val="%4."/>
      <w:lvlJc w:val="left"/>
      <w:pPr>
        <w:ind w:left="3493" w:hanging="420"/>
      </w:pPr>
    </w:lvl>
    <w:lvl w:ilvl="4" w:tplc="04090019" w:tentative="1">
      <w:start w:val="1"/>
      <w:numFmt w:val="lowerLetter"/>
      <w:lvlText w:val="%5)"/>
      <w:lvlJc w:val="left"/>
      <w:pPr>
        <w:ind w:left="3913" w:hanging="420"/>
      </w:pPr>
    </w:lvl>
    <w:lvl w:ilvl="5" w:tplc="0409001B" w:tentative="1">
      <w:start w:val="1"/>
      <w:numFmt w:val="lowerRoman"/>
      <w:lvlText w:val="%6."/>
      <w:lvlJc w:val="right"/>
      <w:pPr>
        <w:ind w:left="4333" w:hanging="420"/>
      </w:pPr>
    </w:lvl>
    <w:lvl w:ilvl="6" w:tplc="0409000F" w:tentative="1">
      <w:start w:val="1"/>
      <w:numFmt w:val="decimal"/>
      <w:lvlText w:val="%7."/>
      <w:lvlJc w:val="left"/>
      <w:pPr>
        <w:ind w:left="4753" w:hanging="420"/>
      </w:pPr>
    </w:lvl>
    <w:lvl w:ilvl="7" w:tplc="04090019" w:tentative="1">
      <w:start w:val="1"/>
      <w:numFmt w:val="lowerLetter"/>
      <w:lvlText w:val="%8)"/>
      <w:lvlJc w:val="left"/>
      <w:pPr>
        <w:ind w:left="5173" w:hanging="420"/>
      </w:pPr>
    </w:lvl>
    <w:lvl w:ilvl="8" w:tplc="0409001B" w:tentative="1">
      <w:start w:val="1"/>
      <w:numFmt w:val="lowerRoman"/>
      <w:lvlText w:val="%9."/>
      <w:lvlJc w:val="right"/>
      <w:pPr>
        <w:ind w:left="5593" w:hanging="420"/>
      </w:pPr>
    </w:lvl>
  </w:abstractNum>
  <w:abstractNum w:abstractNumId="5" w15:restartNumberingAfterBreak="0">
    <w:nsid w:val="3F961B75"/>
    <w:multiLevelType w:val="multilevel"/>
    <w:tmpl w:val="05CCC3E4"/>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42C82B9E"/>
    <w:multiLevelType w:val="hybridMultilevel"/>
    <w:tmpl w:val="2A7AE5C4"/>
    <w:lvl w:ilvl="0" w:tplc="AFF258AC">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478A4A8E"/>
    <w:multiLevelType w:val="multilevel"/>
    <w:tmpl w:val="D3C4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D218FA"/>
    <w:multiLevelType w:val="hybridMultilevel"/>
    <w:tmpl w:val="61FC6AF0"/>
    <w:lvl w:ilvl="0" w:tplc="258A9A42">
      <w:start w:val="1"/>
      <w:numFmt w:val="upperLetter"/>
      <w:lvlText w:val="%1、"/>
      <w:lvlJc w:val="left"/>
      <w:pPr>
        <w:ind w:left="2000" w:hanging="720"/>
      </w:pPr>
      <w:rPr>
        <w:rFonts w:hint="default"/>
      </w:rPr>
    </w:lvl>
    <w:lvl w:ilvl="1" w:tplc="04090019" w:tentative="1">
      <w:start w:val="1"/>
      <w:numFmt w:val="lowerLetter"/>
      <w:lvlText w:val="%2)"/>
      <w:lvlJc w:val="left"/>
      <w:pPr>
        <w:ind w:left="2120" w:hanging="420"/>
      </w:pPr>
    </w:lvl>
    <w:lvl w:ilvl="2" w:tplc="0409001B" w:tentative="1">
      <w:start w:val="1"/>
      <w:numFmt w:val="lowerRoman"/>
      <w:lvlText w:val="%3."/>
      <w:lvlJc w:val="right"/>
      <w:pPr>
        <w:ind w:left="2540" w:hanging="420"/>
      </w:pPr>
    </w:lvl>
    <w:lvl w:ilvl="3" w:tplc="0409000F" w:tentative="1">
      <w:start w:val="1"/>
      <w:numFmt w:val="decimal"/>
      <w:lvlText w:val="%4."/>
      <w:lvlJc w:val="left"/>
      <w:pPr>
        <w:ind w:left="2960" w:hanging="420"/>
      </w:pPr>
    </w:lvl>
    <w:lvl w:ilvl="4" w:tplc="04090019" w:tentative="1">
      <w:start w:val="1"/>
      <w:numFmt w:val="lowerLetter"/>
      <w:lvlText w:val="%5)"/>
      <w:lvlJc w:val="left"/>
      <w:pPr>
        <w:ind w:left="3380" w:hanging="420"/>
      </w:pPr>
    </w:lvl>
    <w:lvl w:ilvl="5" w:tplc="0409001B" w:tentative="1">
      <w:start w:val="1"/>
      <w:numFmt w:val="lowerRoman"/>
      <w:lvlText w:val="%6."/>
      <w:lvlJc w:val="right"/>
      <w:pPr>
        <w:ind w:left="3800" w:hanging="420"/>
      </w:pPr>
    </w:lvl>
    <w:lvl w:ilvl="6" w:tplc="0409000F" w:tentative="1">
      <w:start w:val="1"/>
      <w:numFmt w:val="decimal"/>
      <w:lvlText w:val="%7."/>
      <w:lvlJc w:val="left"/>
      <w:pPr>
        <w:ind w:left="4220" w:hanging="420"/>
      </w:pPr>
    </w:lvl>
    <w:lvl w:ilvl="7" w:tplc="04090019" w:tentative="1">
      <w:start w:val="1"/>
      <w:numFmt w:val="lowerLetter"/>
      <w:lvlText w:val="%8)"/>
      <w:lvlJc w:val="left"/>
      <w:pPr>
        <w:ind w:left="4640" w:hanging="420"/>
      </w:pPr>
    </w:lvl>
    <w:lvl w:ilvl="8" w:tplc="0409001B" w:tentative="1">
      <w:start w:val="1"/>
      <w:numFmt w:val="lowerRoman"/>
      <w:lvlText w:val="%9."/>
      <w:lvlJc w:val="right"/>
      <w:pPr>
        <w:ind w:left="5060" w:hanging="420"/>
      </w:pPr>
    </w:lvl>
  </w:abstractNum>
  <w:abstractNum w:abstractNumId="9" w15:restartNumberingAfterBreak="0">
    <w:nsid w:val="574C3C26"/>
    <w:multiLevelType w:val="hybridMultilevel"/>
    <w:tmpl w:val="F8A8D4B2"/>
    <w:lvl w:ilvl="0" w:tplc="C5E21FEC">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8533E9A"/>
    <w:multiLevelType w:val="hybridMultilevel"/>
    <w:tmpl w:val="6812E728"/>
    <w:lvl w:ilvl="0" w:tplc="CF046906">
      <w:start w:val="1"/>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88B2364"/>
    <w:multiLevelType w:val="hybridMultilevel"/>
    <w:tmpl w:val="8046A152"/>
    <w:lvl w:ilvl="0" w:tplc="8A02E86E">
      <w:start w:val="1"/>
      <w:numFmt w:val="decimal"/>
      <w:lvlText w:val="%1、"/>
      <w:lvlJc w:val="left"/>
      <w:pPr>
        <w:tabs>
          <w:tab w:val="num" w:pos="840"/>
        </w:tabs>
        <w:ind w:left="840" w:hanging="360"/>
      </w:pPr>
      <w:rPr>
        <w:rFonts w:hint="eastAsia"/>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12" w15:restartNumberingAfterBreak="0">
    <w:nsid w:val="612D5833"/>
    <w:multiLevelType w:val="hybridMultilevel"/>
    <w:tmpl w:val="A2925FB0"/>
    <w:lvl w:ilvl="0" w:tplc="57A851AA">
      <w:start w:val="1"/>
      <w:numFmt w:val="japaneseCounting"/>
      <w:lvlText w:val="第%1章"/>
      <w:lvlJc w:val="left"/>
      <w:pPr>
        <w:ind w:left="4148" w:hanging="1170"/>
      </w:pPr>
      <w:rPr>
        <w:rFonts w:hint="default"/>
      </w:rPr>
    </w:lvl>
    <w:lvl w:ilvl="1" w:tplc="04090019" w:tentative="1">
      <w:start w:val="1"/>
      <w:numFmt w:val="lowerLetter"/>
      <w:lvlText w:val="%2)"/>
      <w:lvlJc w:val="left"/>
      <w:pPr>
        <w:ind w:left="3818" w:hanging="420"/>
      </w:pPr>
    </w:lvl>
    <w:lvl w:ilvl="2" w:tplc="0409001B" w:tentative="1">
      <w:start w:val="1"/>
      <w:numFmt w:val="lowerRoman"/>
      <w:lvlText w:val="%3."/>
      <w:lvlJc w:val="right"/>
      <w:pPr>
        <w:ind w:left="4238" w:hanging="420"/>
      </w:pPr>
    </w:lvl>
    <w:lvl w:ilvl="3" w:tplc="0409000F" w:tentative="1">
      <w:start w:val="1"/>
      <w:numFmt w:val="decimal"/>
      <w:lvlText w:val="%4."/>
      <w:lvlJc w:val="left"/>
      <w:pPr>
        <w:ind w:left="4658" w:hanging="420"/>
      </w:pPr>
    </w:lvl>
    <w:lvl w:ilvl="4" w:tplc="04090019" w:tentative="1">
      <w:start w:val="1"/>
      <w:numFmt w:val="lowerLetter"/>
      <w:lvlText w:val="%5)"/>
      <w:lvlJc w:val="left"/>
      <w:pPr>
        <w:ind w:left="5078" w:hanging="420"/>
      </w:pPr>
    </w:lvl>
    <w:lvl w:ilvl="5" w:tplc="0409001B" w:tentative="1">
      <w:start w:val="1"/>
      <w:numFmt w:val="lowerRoman"/>
      <w:lvlText w:val="%6."/>
      <w:lvlJc w:val="right"/>
      <w:pPr>
        <w:ind w:left="5498" w:hanging="420"/>
      </w:pPr>
    </w:lvl>
    <w:lvl w:ilvl="6" w:tplc="0409000F" w:tentative="1">
      <w:start w:val="1"/>
      <w:numFmt w:val="decimal"/>
      <w:lvlText w:val="%7."/>
      <w:lvlJc w:val="left"/>
      <w:pPr>
        <w:ind w:left="5918" w:hanging="420"/>
      </w:pPr>
    </w:lvl>
    <w:lvl w:ilvl="7" w:tplc="04090019" w:tentative="1">
      <w:start w:val="1"/>
      <w:numFmt w:val="lowerLetter"/>
      <w:lvlText w:val="%8)"/>
      <w:lvlJc w:val="left"/>
      <w:pPr>
        <w:ind w:left="6338" w:hanging="420"/>
      </w:pPr>
    </w:lvl>
    <w:lvl w:ilvl="8" w:tplc="0409001B" w:tentative="1">
      <w:start w:val="1"/>
      <w:numFmt w:val="lowerRoman"/>
      <w:lvlText w:val="%9."/>
      <w:lvlJc w:val="right"/>
      <w:pPr>
        <w:ind w:left="6758" w:hanging="420"/>
      </w:pPr>
    </w:lvl>
  </w:abstractNum>
  <w:abstractNum w:abstractNumId="13" w15:restartNumberingAfterBreak="0">
    <w:nsid w:val="67852B89"/>
    <w:multiLevelType w:val="hybridMultilevel"/>
    <w:tmpl w:val="247C2784"/>
    <w:lvl w:ilvl="0" w:tplc="EDB25C88">
      <w:start w:val="1"/>
      <w:numFmt w:val="japaneseCounting"/>
      <w:lvlText w:val="第%1章"/>
      <w:lvlJc w:val="left"/>
      <w:pPr>
        <w:ind w:left="1200" w:hanging="12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8F3028C"/>
    <w:multiLevelType w:val="hybridMultilevel"/>
    <w:tmpl w:val="99B2AB66"/>
    <w:lvl w:ilvl="0" w:tplc="9A16D916">
      <w:numFmt w:val="bullet"/>
      <w:lvlText w:val="※"/>
      <w:lvlJc w:val="left"/>
      <w:pPr>
        <w:ind w:left="456" w:hanging="456"/>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F7D6250"/>
    <w:multiLevelType w:val="hybridMultilevel"/>
    <w:tmpl w:val="E1109F6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796C7A92"/>
    <w:multiLevelType w:val="hybridMultilevel"/>
    <w:tmpl w:val="D98C7C1E"/>
    <w:lvl w:ilvl="0" w:tplc="996A12FE">
      <w:start w:val="1"/>
      <w:numFmt w:val="japaneseCounting"/>
      <w:lvlText w:val="第%1章"/>
      <w:lvlJc w:val="left"/>
      <w:pPr>
        <w:ind w:left="3973" w:hanging="1080"/>
      </w:pPr>
      <w:rPr>
        <w:rFonts w:hint="default"/>
      </w:rPr>
    </w:lvl>
    <w:lvl w:ilvl="1" w:tplc="04090019" w:tentative="1">
      <w:start w:val="1"/>
      <w:numFmt w:val="lowerLetter"/>
      <w:lvlText w:val="%2)"/>
      <w:lvlJc w:val="left"/>
      <w:pPr>
        <w:ind w:left="3733" w:hanging="420"/>
      </w:pPr>
    </w:lvl>
    <w:lvl w:ilvl="2" w:tplc="0409001B" w:tentative="1">
      <w:start w:val="1"/>
      <w:numFmt w:val="lowerRoman"/>
      <w:lvlText w:val="%3."/>
      <w:lvlJc w:val="right"/>
      <w:pPr>
        <w:ind w:left="4153" w:hanging="420"/>
      </w:pPr>
    </w:lvl>
    <w:lvl w:ilvl="3" w:tplc="0409000F" w:tentative="1">
      <w:start w:val="1"/>
      <w:numFmt w:val="decimal"/>
      <w:lvlText w:val="%4."/>
      <w:lvlJc w:val="left"/>
      <w:pPr>
        <w:ind w:left="4573" w:hanging="420"/>
      </w:pPr>
    </w:lvl>
    <w:lvl w:ilvl="4" w:tplc="04090019" w:tentative="1">
      <w:start w:val="1"/>
      <w:numFmt w:val="lowerLetter"/>
      <w:lvlText w:val="%5)"/>
      <w:lvlJc w:val="left"/>
      <w:pPr>
        <w:ind w:left="4993" w:hanging="420"/>
      </w:pPr>
    </w:lvl>
    <w:lvl w:ilvl="5" w:tplc="0409001B" w:tentative="1">
      <w:start w:val="1"/>
      <w:numFmt w:val="lowerRoman"/>
      <w:lvlText w:val="%6."/>
      <w:lvlJc w:val="right"/>
      <w:pPr>
        <w:ind w:left="5413" w:hanging="420"/>
      </w:pPr>
    </w:lvl>
    <w:lvl w:ilvl="6" w:tplc="0409000F" w:tentative="1">
      <w:start w:val="1"/>
      <w:numFmt w:val="decimal"/>
      <w:lvlText w:val="%7."/>
      <w:lvlJc w:val="left"/>
      <w:pPr>
        <w:ind w:left="5833" w:hanging="420"/>
      </w:pPr>
    </w:lvl>
    <w:lvl w:ilvl="7" w:tplc="04090019" w:tentative="1">
      <w:start w:val="1"/>
      <w:numFmt w:val="lowerLetter"/>
      <w:lvlText w:val="%8)"/>
      <w:lvlJc w:val="left"/>
      <w:pPr>
        <w:ind w:left="6253" w:hanging="420"/>
      </w:pPr>
    </w:lvl>
    <w:lvl w:ilvl="8" w:tplc="0409001B" w:tentative="1">
      <w:start w:val="1"/>
      <w:numFmt w:val="lowerRoman"/>
      <w:lvlText w:val="%9."/>
      <w:lvlJc w:val="right"/>
      <w:pPr>
        <w:ind w:left="6673" w:hanging="420"/>
      </w:pPr>
    </w:lvl>
  </w:abstractNum>
  <w:num w:numId="1">
    <w:abstractNumId w:val="12"/>
  </w:num>
  <w:num w:numId="2">
    <w:abstractNumId w:val="15"/>
  </w:num>
  <w:num w:numId="3">
    <w:abstractNumId w:val="4"/>
  </w:num>
  <w:num w:numId="4">
    <w:abstractNumId w:val="16"/>
  </w:num>
  <w:num w:numId="5">
    <w:abstractNumId w:val="13"/>
  </w:num>
  <w:num w:numId="6">
    <w:abstractNumId w:val="5"/>
  </w:num>
  <w:num w:numId="7">
    <w:abstractNumId w:val="0"/>
  </w:num>
  <w:num w:numId="8">
    <w:abstractNumId w:val="1"/>
  </w:num>
  <w:num w:numId="9">
    <w:abstractNumId w:val="11"/>
  </w:num>
  <w:num w:numId="10">
    <w:abstractNumId w:val="2"/>
  </w:num>
  <w:num w:numId="11">
    <w:abstractNumId w:val="14"/>
  </w:num>
  <w:num w:numId="12">
    <w:abstractNumId w:val="7"/>
  </w:num>
  <w:num w:numId="13">
    <w:abstractNumId w:val="3"/>
  </w:num>
  <w:num w:numId="14">
    <w:abstractNumId w:val="9"/>
  </w:num>
  <w:num w:numId="15">
    <w:abstractNumId w:val="10"/>
  </w:num>
  <w:num w:numId="16">
    <w:abstractNumId w:val="6"/>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291"/>
    <w:rsid w:val="000024C8"/>
    <w:rsid w:val="00004565"/>
    <w:rsid w:val="00006CCE"/>
    <w:rsid w:val="00006F50"/>
    <w:rsid w:val="00014AD4"/>
    <w:rsid w:val="000155B8"/>
    <w:rsid w:val="0002144E"/>
    <w:rsid w:val="000330C4"/>
    <w:rsid w:val="00033EA1"/>
    <w:rsid w:val="000341A5"/>
    <w:rsid w:val="000438F2"/>
    <w:rsid w:val="00046D8F"/>
    <w:rsid w:val="00050338"/>
    <w:rsid w:val="00051008"/>
    <w:rsid w:val="0005478C"/>
    <w:rsid w:val="00055E43"/>
    <w:rsid w:val="0005776C"/>
    <w:rsid w:val="000621EF"/>
    <w:rsid w:val="00062C60"/>
    <w:rsid w:val="00064916"/>
    <w:rsid w:val="00065303"/>
    <w:rsid w:val="00070F05"/>
    <w:rsid w:val="00072D6F"/>
    <w:rsid w:val="000744CE"/>
    <w:rsid w:val="00076BEB"/>
    <w:rsid w:val="00077AFB"/>
    <w:rsid w:val="00077B3A"/>
    <w:rsid w:val="0008053F"/>
    <w:rsid w:val="000914A5"/>
    <w:rsid w:val="0009505E"/>
    <w:rsid w:val="000970FB"/>
    <w:rsid w:val="000A5B8A"/>
    <w:rsid w:val="000B11A4"/>
    <w:rsid w:val="000B1ED3"/>
    <w:rsid w:val="000B2B5C"/>
    <w:rsid w:val="000B2ECA"/>
    <w:rsid w:val="000B4513"/>
    <w:rsid w:val="000B70E9"/>
    <w:rsid w:val="000C2FE9"/>
    <w:rsid w:val="000C7B33"/>
    <w:rsid w:val="000D177F"/>
    <w:rsid w:val="000E33F8"/>
    <w:rsid w:val="000E40A1"/>
    <w:rsid w:val="000E4A72"/>
    <w:rsid w:val="000E6223"/>
    <w:rsid w:val="000F644F"/>
    <w:rsid w:val="00101756"/>
    <w:rsid w:val="00104FD2"/>
    <w:rsid w:val="001105DB"/>
    <w:rsid w:val="001126B0"/>
    <w:rsid w:val="00115370"/>
    <w:rsid w:val="00115D54"/>
    <w:rsid w:val="00117F53"/>
    <w:rsid w:val="00121AF9"/>
    <w:rsid w:val="001226D9"/>
    <w:rsid w:val="00125407"/>
    <w:rsid w:val="00126762"/>
    <w:rsid w:val="00126AFD"/>
    <w:rsid w:val="001314C1"/>
    <w:rsid w:val="0013156F"/>
    <w:rsid w:val="00131E83"/>
    <w:rsid w:val="00133115"/>
    <w:rsid w:val="00133146"/>
    <w:rsid w:val="00133DBB"/>
    <w:rsid w:val="001343BE"/>
    <w:rsid w:val="001361C4"/>
    <w:rsid w:val="001365FD"/>
    <w:rsid w:val="0014414F"/>
    <w:rsid w:val="00152195"/>
    <w:rsid w:val="00156141"/>
    <w:rsid w:val="001579F9"/>
    <w:rsid w:val="00162201"/>
    <w:rsid w:val="00165C18"/>
    <w:rsid w:val="00165C5A"/>
    <w:rsid w:val="00166960"/>
    <w:rsid w:val="00167CE3"/>
    <w:rsid w:val="001700AD"/>
    <w:rsid w:val="00171F03"/>
    <w:rsid w:val="0017395A"/>
    <w:rsid w:val="00175731"/>
    <w:rsid w:val="00175CB5"/>
    <w:rsid w:val="00175FE7"/>
    <w:rsid w:val="00176FF6"/>
    <w:rsid w:val="0017736B"/>
    <w:rsid w:val="00181F8D"/>
    <w:rsid w:val="00182875"/>
    <w:rsid w:val="00185167"/>
    <w:rsid w:val="00187F6F"/>
    <w:rsid w:val="00191A0F"/>
    <w:rsid w:val="00192072"/>
    <w:rsid w:val="0019405E"/>
    <w:rsid w:val="00194523"/>
    <w:rsid w:val="00197EB5"/>
    <w:rsid w:val="001A0104"/>
    <w:rsid w:val="001A1AF7"/>
    <w:rsid w:val="001A2824"/>
    <w:rsid w:val="001B0FAD"/>
    <w:rsid w:val="001B3886"/>
    <w:rsid w:val="001B39B9"/>
    <w:rsid w:val="001B3B6E"/>
    <w:rsid w:val="001B3FF9"/>
    <w:rsid w:val="001B6171"/>
    <w:rsid w:val="001C3F81"/>
    <w:rsid w:val="001C4B77"/>
    <w:rsid w:val="001C6451"/>
    <w:rsid w:val="001C70DE"/>
    <w:rsid w:val="001C72F0"/>
    <w:rsid w:val="001D1F13"/>
    <w:rsid w:val="001D2039"/>
    <w:rsid w:val="001D642F"/>
    <w:rsid w:val="001D6C71"/>
    <w:rsid w:val="001D74D9"/>
    <w:rsid w:val="001E49FE"/>
    <w:rsid w:val="001F203E"/>
    <w:rsid w:val="001F3199"/>
    <w:rsid w:val="001F3E94"/>
    <w:rsid w:val="001F3F13"/>
    <w:rsid w:val="001F4DC1"/>
    <w:rsid w:val="001F712A"/>
    <w:rsid w:val="001F77E7"/>
    <w:rsid w:val="002017E5"/>
    <w:rsid w:val="0020388A"/>
    <w:rsid w:val="00205862"/>
    <w:rsid w:val="00207F5B"/>
    <w:rsid w:val="00210AB1"/>
    <w:rsid w:val="00210C4B"/>
    <w:rsid w:val="00213D72"/>
    <w:rsid w:val="00213F9F"/>
    <w:rsid w:val="00220817"/>
    <w:rsid w:val="00232787"/>
    <w:rsid w:val="00232A9D"/>
    <w:rsid w:val="002412E9"/>
    <w:rsid w:val="00244840"/>
    <w:rsid w:val="00250B22"/>
    <w:rsid w:val="00251AE4"/>
    <w:rsid w:val="002520FF"/>
    <w:rsid w:val="002605AF"/>
    <w:rsid w:val="0026434A"/>
    <w:rsid w:val="00270C3D"/>
    <w:rsid w:val="00271F5D"/>
    <w:rsid w:val="00272460"/>
    <w:rsid w:val="002820FF"/>
    <w:rsid w:val="00285577"/>
    <w:rsid w:val="0029355E"/>
    <w:rsid w:val="00295DEA"/>
    <w:rsid w:val="002A7E09"/>
    <w:rsid w:val="002B771E"/>
    <w:rsid w:val="002D3C21"/>
    <w:rsid w:val="002D5566"/>
    <w:rsid w:val="002D6609"/>
    <w:rsid w:val="002D7CF8"/>
    <w:rsid w:val="002E2439"/>
    <w:rsid w:val="002E33A2"/>
    <w:rsid w:val="002E4724"/>
    <w:rsid w:val="002F0DCD"/>
    <w:rsid w:val="002F12CC"/>
    <w:rsid w:val="002F1CC9"/>
    <w:rsid w:val="002F2C33"/>
    <w:rsid w:val="002F2E47"/>
    <w:rsid w:val="002F5879"/>
    <w:rsid w:val="002F7286"/>
    <w:rsid w:val="00303F1C"/>
    <w:rsid w:val="00305119"/>
    <w:rsid w:val="0030521A"/>
    <w:rsid w:val="003071A6"/>
    <w:rsid w:val="00310478"/>
    <w:rsid w:val="00311E4B"/>
    <w:rsid w:val="003122FD"/>
    <w:rsid w:val="003127A5"/>
    <w:rsid w:val="00312C69"/>
    <w:rsid w:val="0031479B"/>
    <w:rsid w:val="0031493F"/>
    <w:rsid w:val="003149DB"/>
    <w:rsid w:val="0031653D"/>
    <w:rsid w:val="0031723C"/>
    <w:rsid w:val="00322798"/>
    <w:rsid w:val="00324663"/>
    <w:rsid w:val="003316FE"/>
    <w:rsid w:val="00333091"/>
    <w:rsid w:val="0033518C"/>
    <w:rsid w:val="003377C0"/>
    <w:rsid w:val="003378E8"/>
    <w:rsid w:val="00340148"/>
    <w:rsid w:val="00341533"/>
    <w:rsid w:val="00342F50"/>
    <w:rsid w:val="003468B2"/>
    <w:rsid w:val="003473E8"/>
    <w:rsid w:val="003478C0"/>
    <w:rsid w:val="003478E4"/>
    <w:rsid w:val="00347D62"/>
    <w:rsid w:val="00355552"/>
    <w:rsid w:val="00357C02"/>
    <w:rsid w:val="00357F8F"/>
    <w:rsid w:val="00360285"/>
    <w:rsid w:val="00363500"/>
    <w:rsid w:val="00365F5C"/>
    <w:rsid w:val="0036687A"/>
    <w:rsid w:val="00372BF7"/>
    <w:rsid w:val="00373A7F"/>
    <w:rsid w:val="00375CCB"/>
    <w:rsid w:val="00376276"/>
    <w:rsid w:val="003765F6"/>
    <w:rsid w:val="00377109"/>
    <w:rsid w:val="00377298"/>
    <w:rsid w:val="00383221"/>
    <w:rsid w:val="00386A53"/>
    <w:rsid w:val="00391507"/>
    <w:rsid w:val="003970FD"/>
    <w:rsid w:val="003A0A82"/>
    <w:rsid w:val="003A3054"/>
    <w:rsid w:val="003A480F"/>
    <w:rsid w:val="003A7BEC"/>
    <w:rsid w:val="003B0FD3"/>
    <w:rsid w:val="003B5F6C"/>
    <w:rsid w:val="003B5FA4"/>
    <w:rsid w:val="003C04FD"/>
    <w:rsid w:val="003C2230"/>
    <w:rsid w:val="003C6B72"/>
    <w:rsid w:val="003C7405"/>
    <w:rsid w:val="003D28E8"/>
    <w:rsid w:val="003D2C91"/>
    <w:rsid w:val="003D5F05"/>
    <w:rsid w:val="003D5F9E"/>
    <w:rsid w:val="003D677F"/>
    <w:rsid w:val="003D7833"/>
    <w:rsid w:val="003E3EA8"/>
    <w:rsid w:val="003E480E"/>
    <w:rsid w:val="003E5394"/>
    <w:rsid w:val="003E65E1"/>
    <w:rsid w:val="003E69EA"/>
    <w:rsid w:val="003E6B6B"/>
    <w:rsid w:val="003F0695"/>
    <w:rsid w:val="003F10CB"/>
    <w:rsid w:val="003F4D8D"/>
    <w:rsid w:val="0040343C"/>
    <w:rsid w:val="00405509"/>
    <w:rsid w:val="00405BC4"/>
    <w:rsid w:val="00405E94"/>
    <w:rsid w:val="0040623E"/>
    <w:rsid w:val="0040645C"/>
    <w:rsid w:val="00407684"/>
    <w:rsid w:val="00413115"/>
    <w:rsid w:val="004133A1"/>
    <w:rsid w:val="00414B0B"/>
    <w:rsid w:val="00416ED0"/>
    <w:rsid w:val="004212A0"/>
    <w:rsid w:val="0042680B"/>
    <w:rsid w:val="00431B12"/>
    <w:rsid w:val="00431B1E"/>
    <w:rsid w:val="0043254E"/>
    <w:rsid w:val="00434130"/>
    <w:rsid w:val="00435867"/>
    <w:rsid w:val="004378C6"/>
    <w:rsid w:val="0044046D"/>
    <w:rsid w:val="00442EC0"/>
    <w:rsid w:val="004432F2"/>
    <w:rsid w:val="0044417B"/>
    <w:rsid w:val="00447503"/>
    <w:rsid w:val="0044778A"/>
    <w:rsid w:val="004478E0"/>
    <w:rsid w:val="004503E9"/>
    <w:rsid w:val="004561DB"/>
    <w:rsid w:val="004572A3"/>
    <w:rsid w:val="0046355C"/>
    <w:rsid w:val="00465266"/>
    <w:rsid w:val="0046664F"/>
    <w:rsid w:val="004670A6"/>
    <w:rsid w:val="00467966"/>
    <w:rsid w:val="00471613"/>
    <w:rsid w:val="004730DE"/>
    <w:rsid w:val="00473472"/>
    <w:rsid w:val="00481DFC"/>
    <w:rsid w:val="00484827"/>
    <w:rsid w:val="00486708"/>
    <w:rsid w:val="0049345F"/>
    <w:rsid w:val="0049473C"/>
    <w:rsid w:val="00497EC6"/>
    <w:rsid w:val="004A5E34"/>
    <w:rsid w:val="004A7CA9"/>
    <w:rsid w:val="004B21D7"/>
    <w:rsid w:val="004B32FA"/>
    <w:rsid w:val="004B4418"/>
    <w:rsid w:val="004B6F69"/>
    <w:rsid w:val="004C4648"/>
    <w:rsid w:val="004C69C9"/>
    <w:rsid w:val="004C6E58"/>
    <w:rsid w:val="004D7A29"/>
    <w:rsid w:val="004E0680"/>
    <w:rsid w:val="004E0818"/>
    <w:rsid w:val="004E6EBA"/>
    <w:rsid w:val="004F30E4"/>
    <w:rsid w:val="004F4572"/>
    <w:rsid w:val="004F793B"/>
    <w:rsid w:val="005020C1"/>
    <w:rsid w:val="005037CB"/>
    <w:rsid w:val="00510475"/>
    <w:rsid w:val="00510E6A"/>
    <w:rsid w:val="00510E88"/>
    <w:rsid w:val="00520B4B"/>
    <w:rsid w:val="00526DDF"/>
    <w:rsid w:val="005335D0"/>
    <w:rsid w:val="00533CF6"/>
    <w:rsid w:val="00533FF3"/>
    <w:rsid w:val="005403BC"/>
    <w:rsid w:val="00542979"/>
    <w:rsid w:val="0054351C"/>
    <w:rsid w:val="00546A76"/>
    <w:rsid w:val="005507EE"/>
    <w:rsid w:val="005522E0"/>
    <w:rsid w:val="005522EE"/>
    <w:rsid w:val="00552741"/>
    <w:rsid w:val="00554C3F"/>
    <w:rsid w:val="00556742"/>
    <w:rsid w:val="00562067"/>
    <w:rsid w:val="005645F6"/>
    <w:rsid w:val="00565393"/>
    <w:rsid w:val="0056584C"/>
    <w:rsid w:val="00567489"/>
    <w:rsid w:val="0057203E"/>
    <w:rsid w:val="005738E0"/>
    <w:rsid w:val="005756D8"/>
    <w:rsid w:val="00576113"/>
    <w:rsid w:val="00584CED"/>
    <w:rsid w:val="0059274F"/>
    <w:rsid w:val="00593883"/>
    <w:rsid w:val="0059531B"/>
    <w:rsid w:val="0059546F"/>
    <w:rsid w:val="005968D6"/>
    <w:rsid w:val="005978BC"/>
    <w:rsid w:val="005A0DAD"/>
    <w:rsid w:val="005B1393"/>
    <w:rsid w:val="005B164C"/>
    <w:rsid w:val="005B5283"/>
    <w:rsid w:val="005C1A95"/>
    <w:rsid w:val="005D1BF7"/>
    <w:rsid w:val="005D3E2A"/>
    <w:rsid w:val="005D3EB2"/>
    <w:rsid w:val="005D5010"/>
    <w:rsid w:val="005D6FF8"/>
    <w:rsid w:val="005E0C2D"/>
    <w:rsid w:val="005E1630"/>
    <w:rsid w:val="005E73B5"/>
    <w:rsid w:val="005E7B54"/>
    <w:rsid w:val="005F0DBD"/>
    <w:rsid w:val="005F3A60"/>
    <w:rsid w:val="005F3D8D"/>
    <w:rsid w:val="005F726C"/>
    <w:rsid w:val="00604C81"/>
    <w:rsid w:val="00605AB5"/>
    <w:rsid w:val="00606B03"/>
    <w:rsid w:val="00612003"/>
    <w:rsid w:val="00612D3D"/>
    <w:rsid w:val="00615BD5"/>
    <w:rsid w:val="00616851"/>
    <w:rsid w:val="0062010F"/>
    <w:rsid w:val="0062066A"/>
    <w:rsid w:val="006209C6"/>
    <w:rsid w:val="00622A46"/>
    <w:rsid w:val="0063041C"/>
    <w:rsid w:val="00630E62"/>
    <w:rsid w:val="00631926"/>
    <w:rsid w:val="006326A1"/>
    <w:rsid w:val="00633323"/>
    <w:rsid w:val="0063694D"/>
    <w:rsid w:val="00637BFE"/>
    <w:rsid w:val="00640219"/>
    <w:rsid w:val="006406CE"/>
    <w:rsid w:val="00652204"/>
    <w:rsid w:val="00653282"/>
    <w:rsid w:val="00653B53"/>
    <w:rsid w:val="0065501E"/>
    <w:rsid w:val="006607E9"/>
    <w:rsid w:val="00660FAA"/>
    <w:rsid w:val="00662590"/>
    <w:rsid w:val="00662E28"/>
    <w:rsid w:val="006757E9"/>
    <w:rsid w:val="00681870"/>
    <w:rsid w:val="00681B71"/>
    <w:rsid w:val="006821E9"/>
    <w:rsid w:val="00685E2F"/>
    <w:rsid w:val="006861F2"/>
    <w:rsid w:val="00686846"/>
    <w:rsid w:val="006B7592"/>
    <w:rsid w:val="006B7A97"/>
    <w:rsid w:val="006C3BE7"/>
    <w:rsid w:val="006C6967"/>
    <w:rsid w:val="006C7110"/>
    <w:rsid w:val="006D1054"/>
    <w:rsid w:val="006D26AF"/>
    <w:rsid w:val="006D284D"/>
    <w:rsid w:val="006D511B"/>
    <w:rsid w:val="006D66DC"/>
    <w:rsid w:val="006E1203"/>
    <w:rsid w:val="006E16B7"/>
    <w:rsid w:val="006E193D"/>
    <w:rsid w:val="006E21DE"/>
    <w:rsid w:val="006E640F"/>
    <w:rsid w:val="006E7790"/>
    <w:rsid w:val="006F01A4"/>
    <w:rsid w:val="006F7171"/>
    <w:rsid w:val="0070508A"/>
    <w:rsid w:val="00705128"/>
    <w:rsid w:val="00705288"/>
    <w:rsid w:val="007058FC"/>
    <w:rsid w:val="00706DE2"/>
    <w:rsid w:val="0071104E"/>
    <w:rsid w:val="007114E4"/>
    <w:rsid w:val="00713B24"/>
    <w:rsid w:val="0071435C"/>
    <w:rsid w:val="007148EA"/>
    <w:rsid w:val="00714C10"/>
    <w:rsid w:val="0071662E"/>
    <w:rsid w:val="00717D48"/>
    <w:rsid w:val="0072176D"/>
    <w:rsid w:val="007223DA"/>
    <w:rsid w:val="00723E72"/>
    <w:rsid w:val="00724217"/>
    <w:rsid w:val="00724C9C"/>
    <w:rsid w:val="007263EA"/>
    <w:rsid w:val="0074063F"/>
    <w:rsid w:val="0074209B"/>
    <w:rsid w:val="00743D75"/>
    <w:rsid w:val="00746210"/>
    <w:rsid w:val="007476F8"/>
    <w:rsid w:val="007508F1"/>
    <w:rsid w:val="007509AD"/>
    <w:rsid w:val="007514B6"/>
    <w:rsid w:val="00753A5E"/>
    <w:rsid w:val="0075738C"/>
    <w:rsid w:val="0075750D"/>
    <w:rsid w:val="007619ED"/>
    <w:rsid w:val="00764505"/>
    <w:rsid w:val="00767FDB"/>
    <w:rsid w:val="00776944"/>
    <w:rsid w:val="007773B8"/>
    <w:rsid w:val="00780279"/>
    <w:rsid w:val="007806F9"/>
    <w:rsid w:val="00784D0A"/>
    <w:rsid w:val="00787A6C"/>
    <w:rsid w:val="0079107D"/>
    <w:rsid w:val="007939AA"/>
    <w:rsid w:val="00794D07"/>
    <w:rsid w:val="007A0606"/>
    <w:rsid w:val="007A1CD9"/>
    <w:rsid w:val="007A4F4C"/>
    <w:rsid w:val="007A5049"/>
    <w:rsid w:val="007A5712"/>
    <w:rsid w:val="007B1379"/>
    <w:rsid w:val="007B3B36"/>
    <w:rsid w:val="007B3ED0"/>
    <w:rsid w:val="007B7775"/>
    <w:rsid w:val="007B7B7D"/>
    <w:rsid w:val="007B7EA7"/>
    <w:rsid w:val="007C2E99"/>
    <w:rsid w:val="007C705F"/>
    <w:rsid w:val="007D6928"/>
    <w:rsid w:val="007E2463"/>
    <w:rsid w:val="007E56A5"/>
    <w:rsid w:val="007E5DFC"/>
    <w:rsid w:val="007F51B1"/>
    <w:rsid w:val="007F6A9E"/>
    <w:rsid w:val="007F6B39"/>
    <w:rsid w:val="007F70EB"/>
    <w:rsid w:val="00800C23"/>
    <w:rsid w:val="0080112D"/>
    <w:rsid w:val="00805568"/>
    <w:rsid w:val="00806128"/>
    <w:rsid w:val="00811141"/>
    <w:rsid w:val="00811757"/>
    <w:rsid w:val="008150B7"/>
    <w:rsid w:val="00815D27"/>
    <w:rsid w:val="008235DB"/>
    <w:rsid w:val="00824125"/>
    <w:rsid w:val="00830FF7"/>
    <w:rsid w:val="00835B52"/>
    <w:rsid w:val="00836120"/>
    <w:rsid w:val="00840FF2"/>
    <w:rsid w:val="008422B7"/>
    <w:rsid w:val="00843262"/>
    <w:rsid w:val="00843BF3"/>
    <w:rsid w:val="00853289"/>
    <w:rsid w:val="008532C8"/>
    <w:rsid w:val="008539ED"/>
    <w:rsid w:val="00854EBC"/>
    <w:rsid w:val="00856804"/>
    <w:rsid w:val="00860723"/>
    <w:rsid w:val="008703FB"/>
    <w:rsid w:val="008711DD"/>
    <w:rsid w:val="0087309E"/>
    <w:rsid w:val="00873C1E"/>
    <w:rsid w:val="008742AA"/>
    <w:rsid w:val="008754E9"/>
    <w:rsid w:val="00875D5B"/>
    <w:rsid w:val="0087710B"/>
    <w:rsid w:val="00884C25"/>
    <w:rsid w:val="00890073"/>
    <w:rsid w:val="00891466"/>
    <w:rsid w:val="00893B26"/>
    <w:rsid w:val="008A03C8"/>
    <w:rsid w:val="008A29CB"/>
    <w:rsid w:val="008A2BA3"/>
    <w:rsid w:val="008A5C6C"/>
    <w:rsid w:val="008B1E39"/>
    <w:rsid w:val="008B5B0D"/>
    <w:rsid w:val="008B6D4E"/>
    <w:rsid w:val="008B7234"/>
    <w:rsid w:val="008B7875"/>
    <w:rsid w:val="008C0CEC"/>
    <w:rsid w:val="008C1D1C"/>
    <w:rsid w:val="008C238C"/>
    <w:rsid w:val="008D061E"/>
    <w:rsid w:val="008D1CE5"/>
    <w:rsid w:val="008D34A1"/>
    <w:rsid w:val="008D5D4C"/>
    <w:rsid w:val="008D7787"/>
    <w:rsid w:val="008E12E6"/>
    <w:rsid w:val="008E3BB1"/>
    <w:rsid w:val="008E4B57"/>
    <w:rsid w:val="008E5A64"/>
    <w:rsid w:val="008E5C2A"/>
    <w:rsid w:val="008F02EC"/>
    <w:rsid w:val="008F0D1B"/>
    <w:rsid w:val="008F1FDF"/>
    <w:rsid w:val="008F2390"/>
    <w:rsid w:val="008F3FB9"/>
    <w:rsid w:val="008F606F"/>
    <w:rsid w:val="008F7F95"/>
    <w:rsid w:val="00900146"/>
    <w:rsid w:val="00904AF1"/>
    <w:rsid w:val="00907392"/>
    <w:rsid w:val="00910816"/>
    <w:rsid w:val="0091179F"/>
    <w:rsid w:val="00912EDF"/>
    <w:rsid w:val="00915FB3"/>
    <w:rsid w:val="00926710"/>
    <w:rsid w:val="00927618"/>
    <w:rsid w:val="009277D3"/>
    <w:rsid w:val="009318CC"/>
    <w:rsid w:val="00931CA5"/>
    <w:rsid w:val="00933725"/>
    <w:rsid w:val="00935255"/>
    <w:rsid w:val="00936FC8"/>
    <w:rsid w:val="0094062B"/>
    <w:rsid w:val="00940E42"/>
    <w:rsid w:val="00941B15"/>
    <w:rsid w:val="00942EC6"/>
    <w:rsid w:val="00944AFD"/>
    <w:rsid w:val="009460CE"/>
    <w:rsid w:val="00946828"/>
    <w:rsid w:val="00951391"/>
    <w:rsid w:val="009525D4"/>
    <w:rsid w:val="00956044"/>
    <w:rsid w:val="009572DC"/>
    <w:rsid w:val="009649D8"/>
    <w:rsid w:val="00970CF1"/>
    <w:rsid w:val="0097215A"/>
    <w:rsid w:val="00972732"/>
    <w:rsid w:val="009730BA"/>
    <w:rsid w:val="009742F3"/>
    <w:rsid w:val="0097555C"/>
    <w:rsid w:val="00980777"/>
    <w:rsid w:val="00981EDB"/>
    <w:rsid w:val="00991186"/>
    <w:rsid w:val="009918D5"/>
    <w:rsid w:val="00992452"/>
    <w:rsid w:val="009931DC"/>
    <w:rsid w:val="009A48C7"/>
    <w:rsid w:val="009A6262"/>
    <w:rsid w:val="009A764E"/>
    <w:rsid w:val="009B1109"/>
    <w:rsid w:val="009B13E8"/>
    <w:rsid w:val="009B4046"/>
    <w:rsid w:val="009B594E"/>
    <w:rsid w:val="009C39B3"/>
    <w:rsid w:val="009C46F3"/>
    <w:rsid w:val="009C4A4E"/>
    <w:rsid w:val="009C60F9"/>
    <w:rsid w:val="009C69FC"/>
    <w:rsid w:val="009C70A9"/>
    <w:rsid w:val="009C768D"/>
    <w:rsid w:val="009D139C"/>
    <w:rsid w:val="009D3C0A"/>
    <w:rsid w:val="009E0AAA"/>
    <w:rsid w:val="009E2CD3"/>
    <w:rsid w:val="009F0C91"/>
    <w:rsid w:val="009F3A45"/>
    <w:rsid w:val="009F4242"/>
    <w:rsid w:val="00A00AE2"/>
    <w:rsid w:val="00A04934"/>
    <w:rsid w:val="00A06B93"/>
    <w:rsid w:val="00A111DA"/>
    <w:rsid w:val="00A16143"/>
    <w:rsid w:val="00A16A08"/>
    <w:rsid w:val="00A171DE"/>
    <w:rsid w:val="00A177FA"/>
    <w:rsid w:val="00A20770"/>
    <w:rsid w:val="00A212B0"/>
    <w:rsid w:val="00A220EC"/>
    <w:rsid w:val="00A31A08"/>
    <w:rsid w:val="00A32C9B"/>
    <w:rsid w:val="00A35A03"/>
    <w:rsid w:val="00A37440"/>
    <w:rsid w:val="00A37FF8"/>
    <w:rsid w:val="00A44D24"/>
    <w:rsid w:val="00A52645"/>
    <w:rsid w:val="00A6217D"/>
    <w:rsid w:val="00A629F3"/>
    <w:rsid w:val="00A62F33"/>
    <w:rsid w:val="00A63128"/>
    <w:rsid w:val="00A64B7A"/>
    <w:rsid w:val="00A67D8B"/>
    <w:rsid w:val="00A718F1"/>
    <w:rsid w:val="00A773D1"/>
    <w:rsid w:val="00A80438"/>
    <w:rsid w:val="00A83209"/>
    <w:rsid w:val="00A8383D"/>
    <w:rsid w:val="00A856D0"/>
    <w:rsid w:val="00A85943"/>
    <w:rsid w:val="00A85F37"/>
    <w:rsid w:val="00A87211"/>
    <w:rsid w:val="00A90C01"/>
    <w:rsid w:val="00A930F4"/>
    <w:rsid w:val="00AA12F3"/>
    <w:rsid w:val="00AA3EE7"/>
    <w:rsid w:val="00AA4D67"/>
    <w:rsid w:val="00AA6668"/>
    <w:rsid w:val="00AB279C"/>
    <w:rsid w:val="00AB2F0C"/>
    <w:rsid w:val="00AB49C7"/>
    <w:rsid w:val="00AB5412"/>
    <w:rsid w:val="00AB5655"/>
    <w:rsid w:val="00AC1738"/>
    <w:rsid w:val="00AC28C0"/>
    <w:rsid w:val="00AC4572"/>
    <w:rsid w:val="00AC6E65"/>
    <w:rsid w:val="00AD084C"/>
    <w:rsid w:val="00AD2022"/>
    <w:rsid w:val="00AD574A"/>
    <w:rsid w:val="00AD6156"/>
    <w:rsid w:val="00AD70F8"/>
    <w:rsid w:val="00AE0947"/>
    <w:rsid w:val="00AE6B15"/>
    <w:rsid w:val="00AE7164"/>
    <w:rsid w:val="00AE7E3D"/>
    <w:rsid w:val="00AF235D"/>
    <w:rsid w:val="00AF374C"/>
    <w:rsid w:val="00AF6262"/>
    <w:rsid w:val="00AF6754"/>
    <w:rsid w:val="00B031F9"/>
    <w:rsid w:val="00B04911"/>
    <w:rsid w:val="00B052BE"/>
    <w:rsid w:val="00B16B7C"/>
    <w:rsid w:val="00B20A37"/>
    <w:rsid w:val="00B216E6"/>
    <w:rsid w:val="00B21A73"/>
    <w:rsid w:val="00B24C79"/>
    <w:rsid w:val="00B24F97"/>
    <w:rsid w:val="00B26DE7"/>
    <w:rsid w:val="00B33401"/>
    <w:rsid w:val="00B414BF"/>
    <w:rsid w:val="00B43FC0"/>
    <w:rsid w:val="00B47534"/>
    <w:rsid w:val="00B47E3F"/>
    <w:rsid w:val="00B47F3C"/>
    <w:rsid w:val="00B51171"/>
    <w:rsid w:val="00B55C68"/>
    <w:rsid w:val="00B61BB5"/>
    <w:rsid w:val="00B634A7"/>
    <w:rsid w:val="00B646E8"/>
    <w:rsid w:val="00B64D51"/>
    <w:rsid w:val="00B653C2"/>
    <w:rsid w:val="00B66608"/>
    <w:rsid w:val="00B92717"/>
    <w:rsid w:val="00B93AC7"/>
    <w:rsid w:val="00B946D5"/>
    <w:rsid w:val="00B94C9B"/>
    <w:rsid w:val="00BA2F3A"/>
    <w:rsid w:val="00BA429A"/>
    <w:rsid w:val="00BB1873"/>
    <w:rsid w:val="00BB1F41"/>
    <w:rsid w:val="00BC114F"/>
    <w:rsid w:val="00BC11FA"/>
    <w:rsid w:val="00BC21FB"/>
    <w:rsid w:val="00BC4546"/>
    <w:rsid w:val="00BC7622"/>
    <w:rsid w:val="00BD640D"/>
    <w:rsid w:val="00BD7D25"/>
    <w:rsid w:val="00BE53A9"/>
    <w:rsid w:val="00BF024E"/>
    <w:rsid w:val="00BF026B"/>
    <w:rsid w:val="00C01734"/>
    <w:rsid w:val="00C03F95"/>
    <w:rsid w:val="00C04DB4"/>
    <w:rsid w:val="00C06585"/>
    <w:rsid w:val="00C070DE"/>
    <w:rsid w:val="00C07761"/>
    <w:rsid w:val="00C103E0"/>
    <w:rsid w:val="00C13C54"/>
    <w:rsid w:val="00C15BEB"/>
    <w:rsid w:val="00C20507"/>
    <w:rsid w:val="00C23D41"/>
    <w:rsid w:val="00C23FB1"/>
    <w:rsid w:val="00C32885"/>
    <w:rsid w:val="00C34596"/>
    <w:rsid w:val="00C352CE"/>
    <w:rsid w:val="00C3620C"/>
    <w:rsid w:val="00C36D68"/>
    <w:rsid w:val="00C50C1A"/>
    <w:rsid w:val="00C50D47"/>
    <w:rsid w:val="00C510A1"/>
    <w:rsid w:val="00C53C6E"/>
    <w:rsid w:val="00C57667"/>
    <w:rsid w:val="00C60A06"/>
    <w:rsid w:val="00C623B7"/>
    <w:rsid w:val="00C62CBB"/>
    <w:rsid w:val="00C6450A"/>
    <w:rsid w:val="00C67924"/>
    <w:rsid w:val="00C70E48"/>
    <w:rsid w:val="00C71EDB"/>
    <w:rsid w:val="00C728CE"/>
    <w:rsid w:val="00C72D47"/>
    <w:rsid w:val="00C73C34"/>
    <w:rsid w:val="00C74C28"/>
    <w:rsid w:val="00C7780A"/>
    <w:rsid w:val="00C84293"/>
    <w:rsid w:val="00C852E9"/>
    <w:rsid w:val="00C86230"/>
    <w:rsid w:val="00C907FF"/>
    <w:rsid w:val="00C91A4C"/>
    <w:rsid w:val="00C91E55"/>
    <w:rsid w:val="00C92280"/>
    <w:rsid w:val="00C9329B"/>
    <w:rsid w:val="00C9467B"/>
    <w:rsid w:val="00C96D5A"/>
    <w:rsid w:val="00CA57D8"/>
    <w:rsid w:val="00CA5DBA"/>
    <w:rsid w:val="00CA7E90"/>
    <w:rsid w:val="00CB31E9"/>
    <w:rsid w:val="00CB3291"/>
    <w:rsid w:val="00CB448D"/>
    <w:rsid w:val="00CC2C81"/>
    <w:rsid w:val="00CC46F5"/>
    <w:rsid w:val="00CC472D"/>
    <w:rsid w:val="00CC4A92"/>
    <w:rsid w:val="00CC758C"/>
    <w:rsid w:val="00CD40AB"/>
    <w:rsid w:val="00CD7F98"/>
    <w:rsid w:val="00CE64D2"/>
    <w:rsid w:val="00CF17C1"/>
    <w:rsid w:val="00CF46FA"/>
    <w:rsid w:val="00CF640C"/>
    <w:rsid w:val="00D013A7"/>
    <w:rsid w:val="00D05662"/>
    <w:rsid w:val="00D10EB5"/>
    <w:rsid w:val="00D13233"/>
    <w:rsid w:val="00D17E22"/>
    <w:rsid w:val="00D272DB"/>
    <w:rsid w:val="00D3073B"/>
    <w:rsid w:val="00D37553"/>
    <w:rsid w:val="00D40E27"/>
    <w:rsid w:val="00D454D3"/>
    <w:rsid w:val="00D4614D"/>
    <w:rsid w:val="00D55267"/>
    <w:rsid w:val="00D56733"/>
    <w:rsid w:val="00D56BAA"/>
    <w:rsid w:val="00D622CE"/>
    <w:rsid w:val="00D63760"/>
    <w:rsid w:val="00D71FB5"/>
    <w:rsid w:val="00D748BF"/>
    <w:rsid w:val="00D74ED5"/>
    <w:rsid w:val="00D90EDF"/>
    <w:rsid w:val="00D90FF0"/>
    <w:rsid w:val="00D919D9"/>
    <w:rsid w:val="00D93714"/>
    <w:rsid w:val="00D93E7F"/>
    <w:rsid w:val="00D95EF3"/>
    <w:rsid w:val="00DA0133"/>
    <w:rsid w:val="00DA5030"/>
    <w:rsid w:val="00DB1A64"/>
    <w:rsid w:val="00DB1D21"/>
    <w:rsid w:val="00DB2DA8"/>
    <w:rsid w:val="00DB5776"/>
    <w:rsid w:val="00DB680D"/>
    <w:rsid w:val="00DC1BFE"/>
    <w:rsid w:val="00DC21F4"/>
    <w:rsid w:val="00DC225C"/>
    <w:rsid w:val="00DC5E7B"/>
    <w:rsid w:val="00DC6E12"/>
    <w:rsid w:val="00DD0C2B"/>
    <w:rsid w:val="00DD2656"/>
    <w:rsid w:val="00DD45F1"/>
    <w:rsid w:val="00DD46A9"/>
    <w:rsid w:val="00DD48BB"/>
    <w:rsid w:val="00DD5A7C"/>
    <w:rsid w:val="00DD74AA"/>
    <w:rsid w:val="00DD7909"/>
    <w:rsid w:val="00DE3295"/>
    <w:rsid w:val="00DE3FBD"/>
    <w:rsid w:val="00DF7038"/>
    <w:rsid w:val="00E03DAE"/>
    <w:rsid w:val="00E047E7"/>
    <w:rsid w:val="00E051C0"/>
    <w:rsid w:val="00E05D01"/>
    <w:rsid w:val="00E05DE8"/>
    <w:rsid w:val="00E06142"/>
    <w:rsid w:val="00E116E7"/>
    <w:rsid w:val="00E15084"/>
    <w:rsid w:val="00E26BCA"/>
    <w:rsid w:val="00E322F2"/>
    <w:rsid w:val="00E33560"/>
    <w:rsid w:val="00E35807"/>
    <w:rsid w:val="00E35ACC"/>
    <w:rsid w:val="00E36344"/>
    <w:rsid w:val="00E443F3"/>
    <w:rsid w:val="00E55B8A"/>
    <w:rsid w:val="00E6445B"/>
    <w:rsid w:val="00E64A76"/>
    <w:rsid w:val="00E70DF5"/>
    <w:rsid w:val="00E73BB1"/>
    <w:rsid w:val="00E74907"/>
    <w:rsid w:val="00E81234"/>
    <w:rsid w:val="00E815A8"/>
    <w:rsid w:val="00E82240"/>
    <w:rsid w:val="00E82576"/>
    <w:rsid w:val="00E856DA"/>
    <w:rsid w:val="00E86DF4"/>
    <w:rsid w:val="00E91F1E"/>
    <w:rsid w:val="00E941ED"/>
    <w:rsid w:val="00E95762"/>
    <w:rsid w:val="00EA453E"/>
    <w:rsid w:val="00EA6EF0"/>
    <w:rsid w:val="00EB153F"/>
    <w:rsid w:val="00EB3ED2"/>
    <w:rsid w:val="00EB6027"/>
    <w:rsid w:val="00EC0280"/>
    <w:rsid w:val="00EC0292"/>
    <w:rsid w:val="00EC1C7F"/>
    <w:rsid w:val="00EC30F4"/>
    <w:rsid w:val="00EC3858"/>
    <w:rsid w:val="00EC7739"/>
    <w:rsid w:val="00ED110C"/>
    <w:rsid w:val="00ED2343"/>
    <w:rsid w:val="00ED4AA0"/>
    <w:rsid w:val="00ED5C9E"/>
    <w:rsid w:val="00ED68ED"/>
    <w:rsid w:val="00EE07B9"/>
    <w:rsid w:val="00EE1653"/>
    <w:rsid w:val="00EE20E9"/>
    <w:rsid w:val="00EF1B62"/>
    <w:rsid w:val="00F0065F"/>
    <w:rsid w:val="00F0156B"/>
    <w:rsid w:val="00F02042"/>
    <w:rsid w:val="00F05DDA"/>
    <w:rsid w:val="00F062A7"/>
    <w:rsid w:val="00F06E41"/>
    <w:rsid w:val="00F07939"/>
    <w:rsid w:val="00F1364C"/>
    <w:rsid w:val="00F13EFC"/>
    <w:rsid w:val="00F22494"/>
    <w:rsid w:val="00F2451F"/>
    <w:rsid w:val="00F24737"/>
    <w:rsid w:val="00F255A5"/>
    <w:rsid w:val="00F27778"/>
    <w:rsid w:val="00F300AC"/>
    <w:rsid w:val="00F43D7C"/>
    <w:rsid w:val="00F44599"/>
    <w:rsid w:val="00F50D05"/>
    <w:rsid w:val="00F52CC5"/>
    <w:rsid w:val="00F566E4"/>
    <w:rsid w:val="00F61557"/>
    <w:rsid w:val="00F62CC8"/>
    <w:rsid w:val="00F6440F"/>
    <w:rsid w:val="00F66C6F"/>
    <w:rsid w:val="00F674E4"/>
    <w:rsid w:val="00F7039F"/>
    <w:rsid w:val="00F7486E"/>
    <w:rsid w:val="00F80D7F"/>
    <w:rsid w:val="00F81D26"/>
    <w:rsid w:val="00F877AF"/>
    <w:rsid w:val="00F90551"/>
    <w:rsid w:val="00F9140C"/>
    <w:rsid w:val="00F91B3E"/>
    <w:rsid w:val="00F94C06"/>
    <w:rsid w:val="00F97B69"/>
    <w:rsid w:val="00FA6005"/>
    <w:rsid w:val="00FA6355"/>
    <w:rsid w:val="00FA7E6D"/>
    <w:rsid w:val="00FB040C"/>
    <w:rsid w:val="00FB17A0"/>
    <w:rsid w:val="00FB45D0"/>
    <w:rsid w:val="00FB5846"/>
    <w:rsid w:val="00FB6DBF"/>
    <w:rsid w:val="00FB6F9C"/>
    <w:rsid w:val="00FC6C0E"/>
    <w:rsid w:val="00FC7D5D"/>
    <w:rsid w:val="00FD010C"/>
    <w:rsid w:val="00FD0D01"/>
    <w:rsid w:val="00FD54F3"/>
    <w:rsid w:val="00FE3CD0"/>
    <w:rsid w:val="00FE4307"/>
    <w:rsid w:val="00FE5DA6"/>
    <w:rsid w:val="00FF0297"/>
    <w:rsid w:val="00FF171C"/>
    <w:rsid w:val="00FF4338"/>
    <w:rsid w:val="00FF457D"/>
    <w:rsid w:val="00FF46C1"/>
    <w:rsid w:val="00FF5F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6EF7C0"/>
  <w15:docId w15:val="{AE2F700A-5A3A-45E3-A8F3-2568518D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32C9B"/>
    <w:pPr>
      <w:widowControl w:val="0"/>
      <w:jc w:val="both"/>
    </w:pPr>
  </w:style>
  <w:style w:type="paragraph" w:styleId="1">
    <w:name w:val="heading 1"/>
    <w:basedOn w:val="a"/>
    <w:next w:val="a"/>
    <w:link w:val="10"/>
    <w:uiPriority w:val="9"/>
    <w:qFormat/>
    <w:rsid w:val="00A32C9B"/>
    <w:pPr>
      <w:spacing w:beforeLines="130" w:afterLines="130" w:line="28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A32C9B"/>
    <w:pPr>
      <w:spacing w:before="300" w:after="300" w:line="288"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0E4A72"/>
    <w:pPr>
      <w:spacing w:before="240" w:after="240" w:line="288" w:lineRule="auto"/>
      <w:ind w:firstLineChars="200" w:firstLine="200"/>
      <w:outlineLvl w:val="2"/>
    </w:pPr>
    <w:rPr>
      <w:rFonts w:eastAsia="黑体"/>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4351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4351C"/>
    <w:rPr>
      <w:sz w:val="18"/>
      <w:szCs w:val="18"/>
    </w:rPr>
  </w:style>
  <w:style w:type="paragraph" w:styleId="a5">
    <w:name w:val="footer"/>
    <w:basedOn w:val="a"/>
    <w:link w:val="a6"/>
    <w:uiPriority w:val="99"/>
    <w:unhideWhenUsed/>
    <w:rsid w:val="0054351C"/>
    <w:pPr>
      <w:tabs>
        <w:tab w:val="center" w:pos="4153"/>
        <w:tab w:val="right" w:pos="8306"/>
      </w:tabs>
      <w:snapToGrid w:val="0"/>
      <w:jc w:val="left"/>
    </w:pPr>
    <w:rPr>
      <w:sz w:val="18"/>
      <w:szCs w:val="18"/>
    </w:rPr>
  </w:style>
  <w:style w:type="character" w:customStyle="1" w:styleId="a6">
    <w:name w:val="页脚 字符"/>
    <w:basedOn w:val="a0"/>
    <w:link w:val="a5"/>
    <w:uiPriority w:val="99"/>
    <w:rsid w:val="0054351C"/>
    <w:rPr>
      <w:sz w:val="18"/>
      <w:szCs w:val="18"/>
    </w:rPr>
  </w:style>
  <w:style w:type="paragraph" w:styleId="a7">
    <w:name w:val="Body Text"/>
    <w:basedOn w:val="a"/>
    <w:link w:val="a8"/>
    <w:rsid w:val="00C23FB1"/>
    <w:rPr>
      <w:rFonts w:ascii="Times New Roman" w:eastAsia="宋体" w:hAnsi="Times New Roman" w:cs="Times New Roman"/>
      <w:sz w:val="24"/>
      <w:szCs w:val="20"/>
    </w:rPr>
  </w:style>
  <w:style w:type="character" w:customStyle="1" w:styleId="a8">
    <w:name w:val="正文文本 字符"/>
    <w:basedOn w:val="a0"/>
    <w:link w:val="a7"/>
    <w:rsid w:val="00C23FB1"/>
    <w:rPr>
      <w:rFonts w:ascii="Times New Roman" w:eastAsia="宋体" w:hAnsi="Times New Roman" w:cs="Times New Roman"/>
      <w:sz w:val="24"/>
      <w:szCs w:val="20"/>
    </w:rPr>
  </w:style>
  <w:style w:type="paragraph" w:styleId="a9">
    <w:name w:val="List Paragraph"/>
    <w:basedOn w:val="a"/>
    <w:uiPriority w:val="34"/>
    <w:qFormat/>
    <w:rsid w:val="00126AFD"/>
    <w:pPr>
      <w:ind w:firstLineChars="200" w:firstLine="420"/>
    </w:pPr>
  </w:style>
  <w:style w:type="paragraph" w:styleId="aa">
    <w:name w:val="Balloon Text"/>
    <w:basedOn w:val="a"/>
    <w:link w:val="ab"/>
    <w:uiPriority w:val="99"/>
    <w:semiHidden/>
    <w:unhideWhenUsed/>
    <w:rsid w:val="00232787"/>
    <w:rPr>
      <w:sz w:val="18"/>
      <w:szCs w:val="18"/>
    </w:rPr>
  </w:style>
  <w:style w:type="character" w:customStyle="1" w:styleId="ab">
    <w:name w:val="批注框文本 字符"/>
    <w:basedOn w:val="a0"/>
    <w:link w:val="aa"/>
    <w:uiPriority w:val="99"/>
    <w:semiHidden/>
    <w:rsid w:val="00232787"/>
    <w:rPr>
      <w:sz w:val="18"/>
      <w:szCs w:val="18"/>
    </w:rPr>
  </w:style>
  <w:style w:type="paragraph" w:styleId="ac">
    <w:name w:val="Date"/>
    <w:basedOn w:val="a"/>
    <w:next w:val="a"/>
    <w:link w:val="ad"/>
    <w:rsid w:val="0075738C"/>
    <w:pPr>
      <w:spacing w:line="400" w:lineRule="exact"/>
    </w:pPr>
    <w:rPr>
      <w:rFonts w:ascii="Times New Roman" w:eastAsia="宋体" w:hAnsi="Times New Roman" w:cs="Times New Roman"/>
      <w:szCs w:val="20"/>
    </w:rPr>
  </w:style>
  <w:style w:type="character" w:customStyle="1" w:styleId="ad">
    <w:name w:val="日期 字符"/>
    <w:basedOn w:val="a0"/>
    <w:link w:val="ac"/>
    <w:rsid w:val="0075738C"/>
    <w:rPr>
      <w:rFonts w:ascii="Times New Roman" w:eastAsia="宋体" w:hAnsi="Times New Roman" w:cs="Times New Roman"/>
      <w:szCs w:val="20"/>
    </w:rPr>
  </w:style>
  <w:style w:type="paragraph" w:customStyle="1" w:styleId="-">
    <w:name w:val="标题-无编号"/>
    <w:basedOn w:val="1"/>
    <w:next w:val="a"/>
    <w:autoRedefine/>
    <w:qFormat/>
    <w:rsid w:val="00A32C9B"/>
    <w:pPr>
      <w:spacing w:before="100" w:beforeAutospacing="1" w:after="100" w:afterAutospacing="1"/>
    </w:pPr>
    <w:rPr>
      <w:rFonts w:ascii="Times New Roman" w:hAnsi="Times New Roman" w:cs="Times New Roman"/>
      <w:noProof/>
      <w:snapToGrid w:val="0"/>
      <w:kern w:val="0"/>
      <w:szCs w:val="30"/>
    </w:rPr>
  </w:style>
  <w:style w:type="character" w:customStyle="1" w:styleId="10">
    <w:name w:val="标题 1 字符"/>
    <w:basedOn w:val="a0"/>
    <w:link w:val="1"/>
    <w:uiPriority w:val="9"/>
    <w:rsid w:val="00A32C9B"/>
    <w:rPr>
      <w:rFonts w:eastAsia="黑体"/>
      <w:b/>
      <w:bCs/>
      <w:kern w:val="44"/>
      <w:sz w:val="32"/>
      <w:szCs w:val="44"/>
    </w:rPr>
  </w:style>
  <w:style w:type="character" w:customStyle="1" w:styleId="20">
    <w:name w:val="标题 2 字符"/>
    <w:basedOn w:val="a0"/>
    <w:link w:val="2"/>
    <w:uiPriority w:val="9"/>
    <w:rsid w:val="00A32C9B"/>
    <w:rPr>
      <w:rFonts w:asciiTheme="majorHAnsi" w:eastAsia="黑体" w:hAnsiTheme="majorHAnsi" w:cstheme="majorBidi"/>
      <w:b/>
      <w:bCs/>
      <w:sz w:val="28"/>
      <w:szCs w:val="32"/>
    </w:rPr>
  </w:style>
  <w:style w:type="character" w:customStyle="1" w:styleId="30">
    <w:name w:val="标题 3 字符"/>
    <w:basedOn w:val="a0"/>
    <w:link w:val="3"/>
    <w:uiPriority w:val="9"/>
    <w:rsid w:val="000E4A72"/>
    <w:rPr>
      <w:rFonts w:eastAsia="黑体"/>
      <w:b/>
      <w:bCs/>
      <w:sz w:val="24"/>
      <w:szCs w:val="32"/>
    </w:rPr>
  </w:style>
  <w:style w:type="paragraph" w:styleId="TOC">
    <w:name w:val="TOC Heading"/>
    <w:basedOn w:val="1"/>
    <w:next w:val="a"/>
    <w:uiPriority w:val="39"/>
    <w:semiHidden/>
    <w:unhideWhenUsed/>
    <w:qFormat/>
    <w:rsid w:val="00D17E22"/>
    <w:pPr>
      <w:widowControl/>
      <w:spacing w:before="48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TOC2">
    <w:name w:val="toc 2"/>
    <w:basedOn w:val="a"/>
    <w:next w:val="a"/>
    <w:autoRedefine/>
    <w:uiPriority w:val="39"/>
    <w:unhideWhenUsed/>
    <w:qFormat/>
    <w:rsid w:val="002F7286"/>
    <w:pPr>
      <w:widowControl/>
      <w:tabs>
        <w:tab w:val="left" w:pos="840"/>
        <w:tab w:val="right" w:leader="dot" w:pos="9060"/>
      </w:tabs>
      <w:spacing w:after="100" w:line="400" w:lineRule="exact"/>
      <w:ind w:left="220"/>
      <w:jc w:val="left"/>
    </w:pPr>
    <w:rPr>
      <w:kern w:val="0"/>
      <w:sz w:val="22"/>
    </w:rPr>
  </w:style>
  <w:style w:type="paragraph" w:styleId="TOC1">
    <w:name w:val="toc 1"/>
    <w:basedOn w:val="a"/>
    <w:next w:val="a"/>
    <w:autoRedefine/>
    <w:uiPriority w:val="39"/>
    <w:unhideWhenUsed/>
    <w:qFormat/>
    <w:rsid w:val="00FD010C"/>
    <w:pPr>
      <w:widowControl/>
      <w:tabs>
        <w:tab w:val="left" w:pos="1050"/>
        <w:tab w:val="right" w:leader="dot" w:pos="9060"/>
      </w:tabs>
      <w:spacing w:after="100" w:line="276" w:lineRule="auto"/>
      <w:jc w:val="left"/>
    </w:pPr>
    <w:rPr>
      <w:rFonts w:ascii="Adobe 黑体 Std R" w:eastAsia="Adobe 黑体 Std R" w:hAnsi="Adobe 黑体 Std R"/>
      <w:noProof/>
      <w:kern w:val="0"/>
      <w:sz w:val="24"/>
      <w:szCs w:val="24"/>
    </w:rPr>
  </w:style>
  <w:style w:type="paragraph" w:styleId="TOC3">
    <w:name w:val="toc 3"/>
    <w:basedOn w:val="a"/>
    <w:next w:val="a"/>
    <w:autoRedefine/>
    <w:uiPriority w:val="39"/>
    <w:unhideWhenUsed/>
    <w:qFormat/>
    <w:rsid w:val="00D17E22"/>
    <w:pPr>
      <w:widowControl/>
      <w:spacing w:after="100" w:line="276" w:lineRule="auto"/>
      <w:ind w:left="440"/>
      <w:jc w:val="left"/>
    </w:pPr>
    <w:rPr>
      <w:kern w:val="0"/>
      <w:sz w:val="22"/>
    </w:rPr>
  </w:style>
  <w:style w:type="character" w:styleId="ae">
    <w:name w:val="Hyperlink"/>
    <w:basedOn w:val="a0"/>
    <w:uiPriority w:val="99"/>
    <w:unhideWhenUsed/>
    <w:rsid w:val="00D17E22"/>
    <w:rPr>
      <w:color w:val="0563C1" w:themeColor="hyperlink"/>
      <w:u w:val="single"/>
    </w:rPr>
  </w:style>
  <w:style w:type="paragraph" w:customStyle="1" w:styleId="af">
    <w:name w:val="图"/>
    <w:basedOn w:val="a"/>
    <w:link w:val="af0"/>
    <w:rsid w:val="0063694D"/>
    <w:pPr>
      <w:adjustRightInd w:val="0"/>
      <w:snapToGrid w:val="0"/>
      <w:spacing w:before="200" w:after="40" w:line="320" w:lineRule="atLeast"/>
      <w:jc w:val="center"/>
    </w:pPr>
    <w:rPr>
      <w:rFonts w:ascii="Times New Roman" w:eastAsia="宋体" w:hAnsi="Times New Roman" w:cs="Times New Roman"/>
      <w:szCs w:val="24"/>
    </w:rPr>
  </w:style>
  <w:style w:type="paragraph" w:styleId="af1">
    <w:name w:val="caption"/>
    <w:basedOn w:val="a"/>
    <w:next w:val="a"/>
    <w:unhideWhenUsed/>
    <w:qFormat/>
    <w:rsid w:val="00372BF7"/>
    <w:pPr>
      <w:spacing w:line="440" w:lineRule="exact"/>
    </w:pPr>
    <w:rPr>
      <w:rFonts w:ascii="Cambria" w:eastAsia="黑体" w:hAnsi="Cambria" w:cs="Times New Roman"/>
      <w:sz w:val="20"/>
      <w:szCs w:val="20"/>
    </w:rPr>
  </w:style>
  <w:style w:type="paragraph" w:styleId="af2">
    <w:name w:val="Normal (Web)"/>
    <w:basedOn w:val="a"/>
    <w:uiPriority w:val="99"/>
    <w:semiHidden/>
    <w:unhideWhenUsed/>
    <w:rsid w:val="001C72F0"/>
    <w:rPr>
      <w:rFonts w:ascii="Times New Roman" w:hAnsi="Times New Roman" w:cs="Times New Roman"/>
      <w:sz w:val="24"/>
      <w:szCs w:val="24"/>
    </w:rPr>
  </w:style>
  <w:style w:type="character" w:styleId="af3">
    <w:name w:val="Placeholder Text"/>
    <w:basedOn w:val="a0"/>
    <w:uiPriority w:val="99"/>
    <w:semiHidden/>
    <w:rsid w:val="004133A1"/>
    <w:rPr>
      <w:color w:val="808080"/>
    </w:rPr>
  </w:style>
  <w:style w:type="paragraph" w:styleId="HTML">
    <w:name w:val="HTML Preformatted"/>
    <w:basedOn w:val="a"/>
    <w:link w:val="HTML0"/>
    <w:uiPriority w:val="99"/>
    <w:semiHidden/>
    <w:unhideWhenUsed/>
    <w:rsid w:val="00562067"/>
    <w:rPr>
      <w:rFonts w:ascii="Courier New" w:hAnsi="Courier New" w:cs="Courier New"/>
      <w:sz w:val="20"/>
      <w:szCs w:val="20"/>
    </w:rPr>
  </w:style>
  <w:style w:type="character" w:customStyle="1" w:styleId="HTML0">
    <w:name w:val="HTML 预设格式 字符"/>
    <w:basedOn w:val="a0"/>
    <w:link w:val="HTML"/>
    <w:uiPriority w:val="99"/>
    <w:semiHidden/>
    <w:rsid w:val="00562067"/>
    <w:rPr>
      <w:rFonts w:ascii="Courier New" w:hAnsi="Courier New" w:cs="Courier New"/>
      <w:sz w:val="20"/>
      <w:szCs w:val="20"/>
    </w:rPr>
  </w:style>
  <w:style w:type="paragraph" w:customStyle="1" w:styleId="af4">
    <w:name w:val="论文正文"/>
    <w:basedOn w:val="af"/>
    <w:link w:val="af5"/>
    <w:qFormat/>
    <w:rsid w:val="00637BFE"/>
    <w:pPr>
      <w:adjustRightInd/>
      <w:snapToGrid/>
      <w:spacing w:before="0" w:after="0" w:line="288" w:lineRule="auto"/>
      <w:ind w:firstLineChars="200" w:firstLine="480"/>
      <w:jc w:val="both"/>
    </w:pPr>
    <w:rPr>
      <w:rFonts w:ascii="宋体" w:hAnsi="宋体"/>
      <w:sz w:val="24"/>
    </w:rPr>
  </w:style>
  <w:style w:type="character" w:styleId="af6">
    <w:name w:val="Emphasis"/>
    <w:basedOn w:val="a0"/>
    <w:uiPriority w:val="20"/>
    <w:qFormat/>
    <w:rsid w:val="00811757"/>
    <w:rPr>
      <w:i/>
      <w:iCs/>
    </w:rPr>
  </w:style>
  <w:style w:type="character" w:customStyle="1" w:styleId="af0">
    <w:name w:val="图 字符"/>
    <w:basedOn w:val="a0"/>
    <w:link w:val="af"/>
    <w:rsid w:val="00637BFE"/>
    <w:rPr>
      <w:rFonts w:ascii="Times New Roman" w:eastAsia="宋体" w:hAnsi="Times New Roman" w:cs="Times New Roman"/>
      <w:szCs w:val="24"/>
    </w:rPr>
  </w:style>
  <w:style w:type="character" w:customStyle="1" w:styleId="af5">
    <w:name w:val="论文正文 字符"/>
    <w:basedOn w:val="af0"/>
    <w:link w:val="af4"/>
    <w:rsid w:val="00637BFE"/>
    <w:rPr>
      <w:rFonts w:ascii="宋体" w:eastAsia="宋体" w:hAnsi="宋体" w:cs="Times New Roman"/>
      <w:sz w:val="24"/>
      <w:szCs w:val="24"/>
    </w:rPr>
  </w:style>
  <w:style w:type="character" w:styleId="af7">
    <w:name w:val="FollowedHyperlink"/>
    <w:basedOn w:val="a0"/>
    <w:uiPriority w:val="99"/>
    <w:semiHidden/>
    <w:unhideWhenUsed/>
    <w:rsid w:val="003246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646060">
      <w:bodyDiv w:val="1"/>
      <w:marLeft w:val="0"/>
      <w:marRight w:val="0"/>
      <w:marTop w:val="0"/>
      <w:marBottom w:val="0"/>
      <w:divBdr>
        <w:top w:val="none" w:sz="0" w:space="0" w:color="auto"/>
        <w:left w:val="none" w:sz="0" w:space="0" w:color="auto"/>
        <w:bottom w:val="none" w:sz="0" w:space="0" w:color="auto"/>
        <w:right w:val="none" w:sz="0" w:space="0" w:color="auto"/>
      </w:divBdr>
    </w:div>
    <w:div w:id="340132233">
      <w:bodyDiv w:val="1"/>
      <w:marLeft w:val="0"/>
      <w:marRight w:val="0"/>
      <w:marTop w:val="0"/>
      <w:marBottom w:val="0"/>
      <w:divBdr>
        <w:top w:val="none" w:sz="0" w:space="0" w:color="auto"/>
        <w:left w:val="none" w:sz="0" w:space="0" w:color="auto"/>
        <w:bottom w:val="none" w:sz="0" w:space="0" w:color="auto"/>
        <w:right w:val="none" w:sz="0" w:space="0" w:color="auto"/>
      </w:divBdr>
    </w:div>
    <w:div w:id="555580547">
      <w:bodyDiv w:val="1"/>
      <w:marLeft w:val="0"/>
      <w:marRight w:val="0"/>
      <w:marTop w:val="0"/>
      <w:marBottom w:val="0"/>
      <w:divBdr>
        <w:top w:val="none" w:sz="0" w:space="0" w:color="auto"/>
        <w:left w:val="none" w:sz="0" w:space="0" w:color="auto"/>
        <w:bottom w:val="none" w:sz="0" w:space="0" w:color="auto"/>
        <w:right w:val="none" w:sz="0" w:space="0" w:color="auto"/>
      </w:divBdr>
    </w:div>
    <w:div w:id="561255852">
      <w:bodyDiv w:val="1"/>
      <w:marLeft w:val="0"/>
      <w:marRight w:val="0"/>
      <w:marTop w:val="0"/>
      <w:marBottom w:val="0"/>
      <w:divBdr>
        <w:top w:val="none" w:sz="0" w:space="0" w:color="auto"/>
        <w:left w:val="none" w:sz="0" w:space="0" w:color="auto"/>
        <w:bottom w:val="none" w:sz="0" w:space="0" w:color="auto"/>
        <w:right w:val="none" w:sz="0" w:space="0" w:color="auto"/>
      </w:divBdr>
    </w:div>
    <w:div w:id="578056515">
      <w:bodyDiv w:val="1"/>
      <w:marLeft w:val="0"/>
      <w:marRight w:val="0"/>
      <w:marTop w:val="0"/>
      <w:marBottom w:val="0"/>
      <w:divBdr>
        <w:top w:val="none" w:sz="0" w:space="0" w:color="auto"/>
        <w:left w:val="none" w:sz="0" w:space="0" w:color="auto"/>
        <w:bottom w:val="none" w:sz="0" w:space="0" w:color="auto"/>
        <w:right w:val="none" w:sz="0" w:space="0" w:color="auto"/>
      </w:divBdr>
    </w:div>
    <w:div w:id="884565878">
      <w:bodyDiv w:val="1"/>
      <w:marLeft w:val="0"/>
      <w:marRight w:val="0"/>
      <w:marTop w:val="0"/>
      <w:marBottom w:val="0"/>
      <w:divBdr>
        <w:top w:val="none" w:sz="0" w:space="0" w:color="auto"/>
        <w:left w:val="none" w:sz="0" w:space="0" w:color="auto"/>
        <w:bottom w:val="none" w:sz="0" w:space="0" w:color="auto"/>
        <w:right w:val="none" w:sz="0" w:space="0" w:color="auto"/>
      </w:divBdr>
      <w:divsChild>
        <w:div w:id="43601576">
          <w:marLeft w:val="0"/>
          <w:marRight w:val="0"/>
          <w:marTop w:val="0"/>
          <w:marBottom w:val="0"/>
          <w:divBdr>
            <w:top w:val="none" w:sz="0" w:space="0" w:color="auto"/>
            <w:left w:val="none" w:sz="0" w:space="0" w:color="auto"/>
            <w:bottom w:val="none" w:sz="0" w:space="0" w:color="auto"/>
            <w:right w:val="none" w:sz="0" w:space="0" w:color="auto"/>
          </w:divBdr>
        </w:div>
      </w:divsChild>
    </w:div>
    <w:div w:id="952859241">
      <w:bodyDiv w:val="1"/>
      <w:marLeft w:val="0"/>
      <w:marRight w:val="0"/>
      <w:marTop w:val="0"/>
      <w:marBottom w:val="0"/>
      <w:divBdr>
        <w:top w:val="none" w:sz="0" w:space="0" w:color="auto"/>
        <w:left w:val="none" w:sz="0" w:space="0" w:color="auto"/>
        <w:bottom w:val="none" w:sz="0" w:space="0" w:color="auto"/>
        <w:right w:val="none" w:sz="0" w:space="0" w:color="auto"/>
      </w:divBdr>
    </w:div>
    <w:div w:id="1025329229">
      <w:bodyDiv w:val="1"/>
      <w:marLeft w:val="0"/>
      <w:marRight w:val="0"/>
      <w:marTop w:val="0"/>
      <w:marBottom w:val="0"/>
      <w:divBdr>
        <w:top w:val="none" w:sz="0" w:space="0" w:color="auto"/>
        <w:left w:val="none" w:sz="0" w:space="0" w:color="auto"/>
        <w:bottom w:val="none" w:sz="0" w:space="0" w:color="auto"/>
        <w:right w:val="none" w:sz="0" w:space="0" w:color="auto"/>
      </w:divBdr>
    </w:div>
    <w:div w:id="1035882934">
      <w:bodyDiv w:val="1"/>
      <w:marLeft w:val="0"/>
      <w:marRight w:val="0"/>
      <w:marTop w:val="0"/>
      <w:marBottom w:val="0"/>
      <w:divBdr>
        <w:top w:val="none" w:sz="0" w:space="0" w:color="auto"/>
        <w:left w:val="none" w:sz="0" w:space="0" w:color="auto"/>
        <w:bottom w:val="none" w:sz="0" w:space="0" w:color="auto"/>
        <w:right w:val="none" w:sz="0" w:space="0" w:color="auto"/>
      </w:divBdr>
    </w:div>
    <w:div w:id="1146702155">
      <w:bodyDiv w:val="1"/>
      <w:marLeft w:val="0"/>
      <w:marRight w:val="0"/>
      <w:marTop w:val="0"/>
      <w:marBottom w:val="0"/>
      <w:divBdr>
        <w:top w:val="none" w:sz="0" w:space="0" w:color="auto"/>
        <w:left w:val="none" w:sz="0" w:space="0" w:color="auto"/>
        <w:bottom w:val="none" w:sz="0" w:space="0" w:color="auto"/>
        <w:right w:val="none" w:sz="0" w:space="0" w:color="auto"/>
      </w:divBdr>
    </w:div>
    <w:div w:id="1212618986">
      <w:bodyDiv w:val="1"/>
      <w:marLeft w:val="0"/>
      <w:marRight w:val="0"/>
      <w:marTop w:val="0"/>
      <w:marBottom w:val="0"/>
      <w:divBdr>
        <w:top w:val="none" w:sz="0" w:space="0" w:color="auto"/>
        <w:left w:val="none" w:sz="0" w:space="0" w:color="auto"/>
        <w:bottom w:val="none" w:sz="0" w:space="0" w:color="auto"/>
        <w:right w:val="none" w:sz="0" w:space="0" w:color="auto"/>
      </w:divBdr>
    </w:div>
    <w:div w:id="1249147099">
      <w:bodyDiv w:val="1"/>
      <w:marLeft w:val="0"/>
      <w:marRight w:val="0"/>
      <w:marTop w:val="0"/>
      <w:marBottom w:val="0"/>
      <w:divBdr>
        <w:top w:val="none" w:sz="0" w:space="0" w:color="auto"/>
        <w:left w:val="none" w:sz="0" w:space="0" w:color="auto"/>
        <w:bottom w:val="none" w:sz="0" w:space="0" w:color="auto"/>
        <w:right w:val="none" w:sz="0" w:space="0" w:color="auto"/>
      </w:divBdr>
    </w:div>
    <w:div w:id="1456635833">
      <w:bodyDiv w:val="1"/>
      <w:marLeft w:val="0"/>
      <w:marRight w:val="0"/>
      <w:marTop w:val="0"/>
      <w:marBottom w:val="0"/>
      <w:divBdr>
        <w:top w:val="none" w:sz="0" w:space="0" w:color="auto"/>
        <w:left w:val="none" w:sz="0" w:space="0" w:color="auto"/>
        <w:bottom w:val="none" w:sz="0" w:space="0" w:color="auto"/>
        <w:right w:val="none" w:sz="0" w:space="0" w:color="auto"/>
      </w:divBdr>
    </w:div>
    <w:div w:id="1458718798">
      <w:bodyDiv w:val="1"/>
      <w:marLeft w:val="0"/>
      <w:marRight w:val="0"/>
      <w:marTop w:val="0"/>
      <w:marBottom w:val="0"/>
      <w:divBdr>
        <w:top w:val="none" w:sz="0" w:space="0" w:color="auto"/>
        <w:left w:val="none" w:sz="0" w:space="0" w:color="auto"/>
        <w:bottom w:val="none" w:sz="0" w:space="0" w:color="auto"/>
        <w:right w:val="none" w:sz="0" w:space="0" w:color="auto"/>
      </w:divBdr>
    </w:div>
    <w:div w:id="1526207758">
      <w:bodyDiv w:val="1"/>
      <w:marLeft w:val="0"/>
      <w:marRight w:val="0"/>
      <w:marTop w:val="0"/>
      <w:marBottom w:val="0"/>
      <w:divBdr>
        <w:top w:val="none" w:sz="0" w:space="0" w:color="auto"/>
        <w:left w:val="none" w:sz="0" w:space="0" w:color="auto"/>
        <w:bottom w:val="none" w:sz="0" w:space="0" w:color="auto"/>
        <w:right w:val="none" w:sz="0" w:space="0" w:color="auto"/>
      </w:divBdr>
    </w:div>
    <w:div w:id="1854148977">
      <w:bodyDiv w:val="1"/>
      <w:marLeft w:val="0"/>
      <w:marRight w:val="0"/>
      <w:marTop w:val="0"/>
      <w:marBottom w:val="0"/>
      <w:divBdr>
        <w:top w:val="none" w:sz="0" w:space="0" w:color="auto"/>
        <w:left w:val="none" w:sz="0" w:space="0" w:color="auto"/>
        <w:bottom w:val="none" w:sz="0" w:space="0" w:color="auto"/>
        <w:right w:val="none" w:sz="0" w:space="0" w:color="auto"/>
      </w:divBdr>
    </w:div>
    <w:div w:id="1986662719">
      <w:bodyDiv w:val="1"/>
      <w:marLeft w:val="0"/>
      <w:marRight w:val="0"/>
      <w:marTop w:val="0"/>
      <w:marBottom w:val="0"/>
      <w:divBdr>
        <w:top w:val="none" w:sz="0" w:space="0" w:color="auto"/>
        <w:left w:val="none" w:sz="0" w:space="0" w:color="auto"/>
        <w:bottom w:val="none" w:sz="0" w:space="0" w:color="auto"/>
        <w:right w:val="none" w:sz="0" w:space="0" w:color="auto"/>
      </w:divBdr>
    </w:div>
    <w:div w:id="211335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github.com/Microsoft/cntk" TargetMode="External"/><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github.com/Theano/Theano"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tensorflow/tensorflow"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17AB839-14BC-4966-B0DF-41085E0C3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4738</TotalTime>
  <Pages>56</Pages>
  <Words>5622</Words>
  <Characters>32047</Characters>
  <Application>Microsoft Office Word</Application>
  <DocSecurity>0</DocSecurity>
  <Lines>267</Lines>
  <Paragraphs>75</Paragraphs>
  <ScaleCrop>false</ScaleCrop>
  <Company>微软中国</Company>
  <LinksUpToDate>false</LinksUpToDate>
  <CharactersWithSpaces>37594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郝帅</dc:creator>
  <cp:lastModifiedBy>永锐 李</cp:lastModifiedBy>
  <cp:revision>94</cp:revision>
  <cp:lastPrinted>2019-05-30T07:28:00Z</cp:lastPrinted>
  <dcterms:created xsi:type="dcterms:W3CDTF">2019-06-05T08:31:00Z</dcterms:created>
  <dcterms:modified xsi:type="dcterms:W3CDTF">2020-05-24T03:27:00Z</dcterms:modified>
</cp:coreProperties>
</file>